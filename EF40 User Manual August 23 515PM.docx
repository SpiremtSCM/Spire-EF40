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wmf" ContentType="image/x-wmf"/>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359C" w:rsidRPr="003C3EF1" w:rsidRDefault="009300DF" w:rsidP="009300DF">
      <w:pPr>
        <w:pStyle w:val="ListParagraph"/>
        <w:spacing w:line="360" w:lineRule="auto"/>
        <w:jc w:val="right"/>
        <w:rPr>
          <w:rFonts w:ascii="Times New Roman" w:hAnsi="Times New Roman"/>
          <w:b/>
          <w:sz w:val="48"/>
          <w:szCs w:val="48"/>
        </w:rPr>
      </w:pPr>
      <w:r w:rsidRPr="009300DF">
        <w:rPr>
          <w:rFonts w:ascii="Times New Roman" w:hAnsi="Times New Roman"/>
          <w:b/>
          <w:noProof/>
          <w:sz w:val="48"/>
          <w:szCs w:val="48"/>
          <w:lang w:eastAsia="zh-CN"/>
        </w:rPr>
        <w:drawing>
          <wp:inline distT="0" distB="0" distL="0" distR="0">
            <wp:extent cx="1570587" cy="676441"/>
            <wp:effectExtent l="19050" t="0" r="0" b="0"/>
            <wp:docPr id="4" name="Picture 0" descr="Spi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e logo.jpg"/>
                    <pic:cNvPicPr/>
                  </pic:nvPicPr>
                  <pic:blipFill>
                    <a:blip r:embed="rId8" cstate="print"/>
                    <a:stretch>
                      <a:fillRect/>
                    </a:stretch>
                  </pic:blipFill>
                  <pic:spPr>
                    <a:xfrm>
                      <a:off x="0" y="0"/>
                      <a:ext cx="1573890" cy="677864"/>
                    </a:xfrm>
                    <a:prstGeom prst="rect">
                      <a:avLst/>
                    </a:prstGeom>
                  </pic:spPr>
                </pic:pic>
              </a:graphicData>
            </a:graphic>
          </wp:inline>
        </w:drawing>
      </w:r>
    </w:p>
    <w:p w:rsidR="00BA6356" w:rsidRDefault="00BA6356" w:rsidP="00AB1A9C">
      <w:pPr>
        <w:pStyle w:val="NormalWeb"/>
        <w:spacing w:before="120" w:beforeAutospacing="0" w:after="0" w:afterAutospacing="0" w:line="276" w:lineRule="auto"/>
        <w:ind w:leftChars="85" w:left="187" w:firstLine="533"/>
        <w:rPr>
          <w:bCs/>
        </w:rPr>
      </w:pPr>
      <w:bookmarkStart w:id="0" w:name="OLE_LINK13"/>
      <w:bookmarkStart w:id="1" w:name="OLE_LINK14"/>
    </w:p>
    <w:p w:rsidR="00BB7577" w:rsidRPr="003B1974" w:rsidRDefault="00601DB0" w:rsidP="00BB7577">
      <w:pPr>
        <w:jc w:val="center"/>
        <w:rPr>
          <w:b/>
          <w:sz w:val="32"/>
          <w:szCs w:val="32"/>
        </w:rPr>
      </w:pPr>
      <w:proofErr w:type="spellStart"/>
      <w:r w:rsidRPr="00601DB0">
        <w:rPr>
          <w:b/>
          <w:sz w:val="32"/>
          <w:szCs w:val="32"/>
        </w:rPr>
        <w:t>EnduroFlow™Series</w:t>
      </w:r>
      <w:proofErr w:type="spellEnd"/>
    </w:p>
    <w:p w:rsidR="00BB7577" w:rsidRDefault="00601DB0" w:rsidP="00BB7577">
      <w:pPr>
        <w:jc w:val="center"/>
        <w:rPr>
          <w:b/>
          <w:sz w:val="32"/>
          <w:szCs w:val="32"/>
        </w:rPr>
      </w:pPr>
      <w:proofErr w:type="gramStart"/>
      <w:r w:rsidRPr="00601DB0">
        <w:rPr>
          <w:b/>
          <w:sz w:val="28"/>
          <w:szCs w:val="28"/>
        </w:rPr>
        <w:t>EF40  Wall</w:t>
      </w:r>
      <w:proofErr w:type="gramEnd"/>
      <w:r w:rsidRPr="00601DB0">
        <w:rPr>
          <w:b/>
          <w:sz w:val="28"/>
          <w:szCs w:val="28"/>
        </w:rPr>
        <w:t>- Mount Ultrasonic Flowmeter</w:t>
      </w:r>
      <w:r w:rsidRPr="00601DB0">
        <w:rPr>
          <w:sz w:val="28"/>
          <w:szCs w:val="28"/>
        </w:rPr>
        <w:br/>
      </w:r>
      <w:r w:rsidRPr="00601DB0">
        <w:rPr>
          <w:b/>
          <w:sz w:val="32"/>
          <w:szCs w:val="32"/>
        </w:rPr>
        <w:t>User’s Manual</w:t>
      </w:r>
    </w:p>
    <w:p w:rsidR="006E296E" w:rsidRPr="006E296E" w:rsidRDefault="006E296E" w:rsidP="00BB7577">
      <w:pPr>
        <w:jc w:val="center"/>
        <w:rPr>
          <w:b/>
        </w:rPr>
      </w:pPr>
      <w:r w:rsidRPr="006E296E">
        <w:rPr>
          <w:b/>
        </w:rPr>
        <w:t xml:space="preserve">Revision </w:t>
      </w:r>
      <w:r w:rsidR="00C96816">
        <w:rPr>
          <w:b/>
        </w:rPr>
        <w:t xml:space="preserve">Review </w:t>
      </w:r>
      <w:r w:rsidR="00873E4E">
        <w:rPr>
          <w:b/>
        </w:rPr>
        <w:t>0</w:t>
      </w:r>
      <w:r w:rsidRPr="006E296E">
        <w:rPr>
          <w:b/>
        </w:rPr>
        <w:t>.</w:t>
      </w:r>
      <w:r w:rsidR="00A41EC2">
        <w:rPr>
          <w:b/>
        </w:rPr>
        <w:t>4</w:t>
      </w:r>
    </w:p>
    <w:p w:rsidR="00BB7577" w:rsidRPr="003B1974" w:rsidRDefault="004932B0" w:rsidP="00BB7577">
      <w:pPr>
        <w:jc w:val="center"/>
      </w:pPr>
      <w:r>
        <w:t>August</w:t>
      </w:r>
      <w:r w:rsidR="00601DB0" w:rsidRPr="00601DB0">
        <w:t>, 2017</w:t>
      </w:r>
    </w:p>
    <w:p w:rsidR="00BA6356" w:rsidRDefault="00BA6356" w:rsidP="00AB1A9C">
      <w:pPr>
        <w:pStyle w:val="NormalWeb"/>
        <w:spacing w:before="120" w:beforeAutospacing="0" w:after="0" w:afterAutospacing="0" w:line="276" w:lineRule="auto"/>
        <w:ind w:leftChars="85" w:left="187" w:firstLine="533"/>
        <w:rPr>
          <w:bCs/>
        </w:rPr>
      </w:pPr>
    </w:p>
    <w:p w:rsidR="006802AA" w:rsidRPr="003C3EF1" w:rsidRDefault="006802AA" w:rsidP="00AB1A9C">
      <w:pPr>
        <w:pStyle w:val="NormalWeb"/>
        <w:spacing w:before="120" w:beforeAutospacing="0" w:after="0" w:afterAutospacing="0" w:line="276" w:lineRule="auto"/>
        <w:ind w:leftChars="85" w:left="187" w:firstLine="533"/>
        <w:rPr>
          <w:b/>
          <w:sz w:val="22"/>
          <w:szCs w:val="22"/>
        </w:rPr>
      </w:pPr>
    </w:p>
    <w:p w:rsidR="00963457" w:rsidRDefault="00BA6356" w:rsidP="00056529">
      <w:pPr>
        <w:ind w:left="-180"/>
        <w:jc w:val="center"/>
        <w:rPr>
          <w:sz w:val="24"/>
        </w:rPr>
      </w:pPr>
      <w:bookmarkStart w:id="2" w:name="OLE_LINK11"/>
      <w:bookmarkStart w:id="3" w:name="OLE_LINK12"/>
      <w:bookmarkEnd w:id="0"/>
      <w:bookmarkEnd w:id="1"/>
      <w:r>
        <w:rPr>
          <w:sz w:val="24"/>
        </w:rPr>
        <w:br w:type="page"/>
      </w:r>
    </w:p>
    <w:p w:rsidR="00963457" w:rsidRDefault="00963457" w:rsidP="00963457">
      <w:pPr>
        <w:rPr>
          <w:sz w:val="24"/>
        </w:rPr>
      </w:pPr>
    </w:p>
    <w:p w:rsidR="00963457" w:rsidRDefault="00963457" w:rsidP="00963457">
      <w:pPr>
        <w:rPr>
          <w:sz w:val="24"/>
        </w:rPr>
      </w:pPr>
      <w:r>
        <w:rPr>
          <w:sz w:val="24"/>
        </w:rPr>
        <w:t xml:space="preserve">The following conventions are used </w:t>
      </w:r>
      <w:r w:rsidR="000A54BF">
        <w:rPr>
          <w:sz w:val="24"/>
        </w:rPr>
        <w:t xml:space="preserve">in </w:t>
      </w:r>
      <w:r>
        <w:rPr>
          <w:sz w:val="24"/>
        </w:rPr>
        <w:t>this manual:</w:t>
      </w:r>
    </w:p>
    <w:p w:rsidR="00963457" w:rsidRDefault="00963457" w:rsidP="00963457">
      <w:pPr>
        <w:rPr>
          <w:sz w:val="24"/>
        </w:rPr>
      </w:pPr>
    </w:p>
    <w:p w:rsidR="00963457" w:rsidRDefault="003D6079" w:rsidP="00963457">
      <w:pPr>
        <w:rPr>
          <w:sz w:val="24"/>
        </w:rPr>
      </w:pPr>
      <w:r>
        <w:rPr>
          <w:noProof/>
          <w:sz w:val="24"/>
        </w:rPr>
        <w:pict>
          <v:shapetype id="_x0000_t202" coordsize="21600,21600" o:spt="202" path="m,l,21600r21600,l21600,xe">
            <v:stroke joinstyle="miter"/>
            <v:path gradientshapeok="t" o:connecttype="rect"/>
          </v:shapetype>
          <v:shape id="_x0000_s4176" type="#_x0000_t202" style="position:absolute;margin-left:45pt;margin-top:7.8pt;width:387pt;height:62.4pt;z-index:251738624">
            <v:textbox style="mso-next-textbox:#_x0000_s4176">
              <w:txbxContent>
                <w:p w:rsidR="00D509FE" w:rsidRDefault="00D509FE" w:rsidP="00963457">
                  <w:pPr>
                    <w:jc w:val="center"/>
                    <w:rPr>
                      <w:b/>
                      <w:sz w:val="24"/>
                    </w:rPr>
                  </w:pPr>
                  <w:r>
                    <w:rPr>
                      <w:b/>
                      <w:sz w:val="24"/>
                    </w:rPr>
                    <w:t>WARNING!</w:t>
                  </w:r>
                </w:p>
                <w:p w:rsidR="00D509FE" w:rsidRDefault="00D509FE" w:rsidP="00B119D4">
                  <w:pPr>
                    <w:spacing w:before="120" w:after="120"/>
                    <w:jc w:val="center"/>
                    <w:rPr>
                      <w:b/>
                      <w:sz w:val="24"/>
                    </w:rPr>
                  </w:pPr>
                  <w:r>
                    <w:rPr>
                      <w:b/>
                      <w:sz w:val="24"/>
                    </w:rPr>
                    <w:t>Read the declaration carefully before starting any other action!</w:t>
                  </w:r>
                </w:p>
              </w:txbxContent>
            </v:textbox>
            <w10:wrap type="square"/>
          </v:shape>
        </w:pict>
      </w:r>
    </w:p>
    <w:p w:rsidR="00963457" w:rsidRDefault="00963457" w:rsidP="00963457">
      <w:pPr>
        <w:rPr>
          <w:sz w:val="24"/>
        </w:rPr>
      </w:pPr>
    </w:p>
    <w:p w:rsidR="00963457" w:rsidRDefault="00963457" w:rsidP="00963457">
      <w:pPr>
        <w:pStyle w:val="TOC1"/>
      </w:pPr>
    </w:p>
    <w:p w:rsidR="00963457" w:rsidRDefault="00963457" w:rsidP="00963457">
      <w:pPr>
        <w:pStyle w:val="TOC1"/>
      </w:pPr>
    </w:p>
    <w:p w:rsidR="00963457" w:rsidRDefault="003D6079" w:rsidP="00963457">
      <w:pPr>
        <w:pStyle w:val="TOC1"/>
      </w:pPr>
      <w:r>
        <w:pict>
          <v:shape id="_x0000_s4177" type="#_x0000_t202" style="position:absolute;margin-left:45pt;margin-top:23.4pt;width:387pt;height:62.4pt;z-index:251739648">
            <v:textbox style="mso-next-textbox:#_x0000_s4177">
              <w:txbxContent>
                <w:p w:rsidR="00D509FE" w:rsidRDefault="00D509FE" w:rsidP="00963457">
                  <w:pPr>
                    <w:spacing w:before="120" w:after="120"/>
                    <w:jc w:val="center"/>
                    <w:rPr>
                      <w:b/>
                      <w:sz w:val="24"/>
                    </w:rPr>
                  </w:pPr>
                  <w:r>
                    <w:rPr>
                      <w:b/>
                      <w:sz w:val="24"/>
                    </w:rPr>
                    <w:t>CAUTION!</w:t>
                  </w:r>
                </w:p>
                <w:p w:rsidR="00D509FE" w:rsidRDefault="00D509FE" w:rsidP="00B119D4">
                  <w:pPr>
                    <w:jc w:val="center"/>
                    <w:rPr>
                      <w:b/>
                      <w:sz w:val="24"/>
                    </w:rPr>
                  </w:pPr>
                  <w:r>
                    <w:rPr>
                      <w:b/>
                      <w:sz w:val="24"/>
                    </w:rPr>
                    <w:t>Attention! Damage could occur to the device if handled inappropriately.</w:t>
                  </w:r>
                </w:p>
              </w:txbxContent>
            </v:textbox>
            <w10:wrap type="square"/>
          </v:shape>
        </w:pict>
      </w:r>
    </w:p>
    <w:p w:rsidR="00963457" w:rsidRDefault="00963457" w:rsidP="00963457"/>
    <w:p w:rsidR="00963457" w:rsidRDefault="00963457" w:rsidP="00963457"/>
    <w:p w:rsidR="00963457" w:rsidRDefault="00963457" w:rsidP="00963457"/>
    <w:p w:rsidR="00E17A51" w:rsidRDefault="00E17A51" w:rsidP="00963457"/>
    <w:p w:rsidR="00E17A51" w:rsidRDefault="003D6079" w:rsidP="00963457">
      <w:r>
        <w:rPr>
          <w:noProof/>
          <w:lang w:eastAsia="zh-CN"/>
        </w:rPr>
        <w:pict>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_x0000_s4178" type="#_x0000_t10" style="position:absolute;margin-left:100.95pt;margin-top:13.9pt;width:298.05pt;height:114.3pt;z-index:-251575808" wrapcoords="2544 -106 -45 6171 -45 15322 2544 21600 19012 21600 21645 15216 21645 6278 19012 -106 2544 -106" filled="f" strokeweight="1.5pt">
            <v:textbox style="mso-next-textbox:#_x0000_s4178" inset="0,0,0,0">
              <w:txbxContent>
                <w:p w:rsidR="00D509FE" w:rsidRPr="007A4155" w:rsidRDefault="00D509FE" w:rsidP="001A619F">
                  <w:pPr>
                    <w:jc w:val="center"/>
                    <w:rPr>
                      <w:b/>
                      <w:sz w:val="24"/>
                      <w:szCs w:val="24"/>
                    </w:rPr>
                  </w:pPr>
                  <w:r>
                    <w:rPr>
                      <w:b/>
                      <w:sz w:val="24"/>
                      <w:szCs w:val="24"/>
                    </w:rPr>
                    <w:t>STOP!</w:t>
                  </w:r>
                </w:p>
                <w:p w:rsidR="00D509FE" w:rsidRPr="00A93E37" w:rsidRDefault="00D509FE" w:rsidP="00056529">
                  <w:pPr>
                    <w:jc w:val="center"/>
                  </w:pPr>
                  <w:r>
                    <w:t xml:space="preserve">It is extremely important to enter the parameters properly before installing the transducers.  Incorrect parameters result in operation errors and inaccurate measurements. </w:t>
                  </w:r>
                </w:p>
              </w:txbxContent>
            </v:textbox>
            <w10:wrap type="tight"/>
          </v:shape>
        </w:pict>
      </w:r>
    </w:p>
    <w:p w:rsidR="00963457" w:rsidRDefault="00963457" w:rsidP="00963457">
      <w:pPr>
        <w:rPr>
          <w:sz w:val="28"/>
          <w:szCs w:val="28"/>
        </w:rPr>
      </w:pPr>
    </w:p>
    <w:p w:rsidR="00963457" w:rsidRDefault="00963457" w:rsidP="00963457">
      <w:pPr>
        <w:pStyle w:val="TOC1"/>
      </w:pPr>
    </w:p>
    <w:p w:rsidR="00E17A51" w:rsidRDefault="00E17A51" w:rsidP="00056529">
      <w:r>
        <w:t xml:space="preserve">  </w:t>
      </w:r>
    </w:p>
    <w:p w:rsidR="00E17A51" w:rsidRDefault="00E17A51" w:rsidP="00056529"/>
    <w:p w:rsidR="00E17A51" w:rsidRDefault="00E17A51" w:rsidP="00056529"/>
    <w:p w:rsidR="00E17A51" w:rsidRDefault="00E17A51" w:rsidP="00056529"/>
    <w:p w:rsidR="00E17A51" w:rsidRDefault="00E17A51" w:rsidP="00056529"/>
    <w:p w:rsidR="00E17A51" w:rsidRPr="00B87EA1" w:rsidRDefault="00E17A51" w:rsidP="00056529"/>
    <w:p w:rsidR="00963457" w:rsidRDefault="00963457" w:rsidP="0070028F">
      <w:pPr>
        <w:jc w:val="center"/>
        <w:rPr>
          <w:sz w:val="24"/>
        </w:rPr>
      </w:pPr>
      <w:r>
        <w:rPr>
          <w:sz w:val="24"/>
        </w:rPr>
        <w:t>For questions, please call us at +1 978 263 7100 or email us at support@s</w:t>
      </w:r>
      <w:r>
        <w:rPr>
          <w:rFonts w:hint="eastAsia"/>
          <w:sz w:val="24"/>
        </w:rPr>
        <w:t>piremt</w:t>
      </w:r>
      <w:r>
        <w:rPr>
          <w:sz w:val="24"/>
        </w:rPr>
        <w:t>.com.</w:t>
      </w:r>
    </w:p>
    <w:bookmarkEnd w:id="2"/>
    <w:bookmarkEnd w:id="3"/>
    <w:p w:rsidR="006802AA" w:rsidRPr="003C3EF1" w:rsidRDefault="006802AA">
      <w:pPr>
        <w:rPr>
          <w:rFonts w:ascii="Times New Roman" w:hAnsi="Times New Roman"/>
          <w:b/>
          <w:sz w:val="28"/>
          <w:szCs w:val="28"/>
          <w:lang w:eastAsia="zh-CN"/>
        </w:rPr>
      </w:pPr>
      <w:r w:rsidRPr="003C3EF1">
        <w:rPr>
          <w:rFonts w:ascii="Times New Roman" w:hAnsi="Times New Roman"/>
          <w:b/>
          <w:sz w:val="28"/>
          <w:szCs w:val="28"/>
        </w:rPr>
        <w:br w:type="page"/>
      </w:r>
    </w:p>
    <w:p w:rsidR="0004105A" w:rsidRPr="003C3EF1" w:rsidRDefault="003C3EF1" w:rsidP="003C3EF1">
      <w:pPr>
        <w:pStyle w:val="NormalWeb"/>
        <w:spacing w:before="120" w:beforeAutospacing="0" w:after="0" w:afterAutospacing="0" w:line="276" w:lineRule="auto"/>
        <w:ind w:leftChars="85" w:left="187" w:firstLine="533"/>
        <w:jc w:val="center"/>
        <w:rPr>
          <w:b/>
          <w:sz w:val="36"/>
          <w:szCs w:val="36"/>
        </w:rPr>
      </w:pPr>
      <w:r w:rsidRPr="003C3EF1">
        <w:rPr>
          <w:b/>
          <w:sz w:val="36"/>
          <w:szCs w:val="36"/>
        </w:rPr>
        <w:lastRenderedPageBreak/>
        <w:t>Table of Contents</w:t>
      </w:r>
    </w:p>
    <w:p w:rsidR="003C3EF1" w:rsidRPr="003C3EF1" w:rsidRDefault="003C3EF1" w:rsidP="003C3EF1">
      <w:pPr>
        <w:pStyle w:val="NormalWeb"/>
        <w:spacing w:before="120" w:beforeAutospacing="0" w:after="0" w:afterAutospacing="0" w:line="276" w:lineRule="auto"/>
        <w:ind w:leftChars="85" w:left="187" w:firstLine="533"/>
        <w:jc w:val="center"/>
        <w:rPr>
          <w:b/>
          <w:sz w:val="28"/>
          <w:szCs w:val="28"/>
        </w:rPr>
      </w:pPr>
    </w:p>
    <w:p w:rsidR="00E872BD" w:rsidRPr="00BF6EA1" w:rsidRDefault="003D6079">
      <w:pPr>
        <w:pStyle w:val="TOC1"/>
        <w:tabs>
          <w:tab w:val="left" w:pos="440"/>
          <w:tab w:val="right" w:leader="dot" w:pos="9350"/>
        </w:tabs>
        <w:rPr>
          <w:noProof/>
          <w:lang w:eastAsia="zh-CN"/>
        </w:rPr>
      </w:pPr>
      <w:r w:rsidRPr="001F11CE">
        <w:rPr>
          <w:rFonts w:ascii="Times New Roman" w:hAnsi="Times New Roman"/>
          <w:sz w:val="20"/>
          <w:szCs w:val="20"/>
        </w:rPr>
        <w:fldChar w:fldCharType="begin"/>
      </w:r>
      <w:r w:rsidR="008C4633" w:rsidRPr="001F11CE">
        <w:rPr>
          <w:rFonts w:ascii="Times New Roman" w:hAnsi="Times New Roman"/>
          <w:sz w:val="20"/>
          <w:szCs w:val="20"/>
        </w:rPr>
        <w:instrText xml:space="preserve"> TOC \o "1-3" \h \z \u </w:instrText>
      </w:r>
      <w:r w:rsidRPr="001F11CE">
        <w:rPr>
          <w:rFonts w:ascii="Times New Roman" w:hAnsi="Times New Roman"/>
          <w:sz w:val="20"/>
          <w:szCs w:val="20"/>
        </w:rPr>
        <w:fldChar w:fldCharType="separate"/>
      </w:r>
      <w:hyperlink w:anchor="_Toc486237290" w:history="1">
        <w:r w:rsidR="00E872BD" w:rsidRPr="00A23EB2">
          <w:rPr>
            <w:rStyle w:val="Hyperlink"/>
            <w:rFonts w:ascii="Times New Roman" w:hAnsi="Times New Roman"/>
            <w:noProof/>
          </w:rPr>
          <w:t>1.</w:t>
        </w:r>
        <w:r w:rsidR="00E872BD" w:rsidRPr="00BF6EA1">
          <w:rPr>
            <w:noProof/>
            <w:lang w:eastAsia="zh-CN"/>
          </w:rPr>
          <w:tab/>
        </w:r>
        <w:r w:rsidR="00E872BD" w:rsidRPr="00A23EB2">
          <w:rPr>
            <w:rStyle w:val="Hyperlink"/>
            <w:rFonts w:ascii="Times New Roman" w:hAnsi="Times New Roman"/>
            <w:noProof/>
          </w:rPr>
          <w:t>Introduction</w:t>
        </w:r>
        <w:r w:rsidR="00E872BD">
          <w:rPr>
            <w:noProof/>
            <w:webHidden/>
          </w:rPr>
          <w:tab/>
        </w:r>
        <w:r>
          <w:rPr>
            <w:noProof/>
            <w:webHidden/>
          </w:rPr>
          <w:fldChar w:fldCharType="begin"/>
        </w:r>
        <w:r w:rsidR="00E872BD">
          <w:rPr>
            <w:noProof/>
            <w:webHidden/>
          </w:rPr>
          <w:instrText xml:space="preserve"> PAGEREF _Toc486237290 \h </w:instrText>
        </w:r>
        <w:r>
          <w:rPr>
            <w:noProof/>
            <w:webHidden/>
          </w:rPr>
        </w:r>
        <w:r>
          <w:rPr>
            <w:noProof/>
            <w:webHidden/>
          </w:rPr>
          <w:fldChar w:fldCharType="separate"/>
        </w:r>
        <w:r w:rsidR="00CF1421">
          <w:rPr>
            <w:noProof/>
            <w:webHidden/>
          </w:rPr>
          <w:t>6</w:t>
        </w:r>
        <w:r>
          <w:rPr>
            <w:noProof/>
            <w:webHidden/>
          </w:rPr>
          <w:fldChar w:fldCharType="end"/>
        </w:r>
      </w:hyperlink>
    </w:p>
    <w:p w:rsidR="00E872BD" w:rsidRPr="00BF6EA1" w:rsidRDefault="003D6079">
      <w:pPr>
        <w:pStyle w:val="TOC2"/>
        <w:tabs>
          <w:tab w:val="right" w:leader="dot" w:pos="9350"/>
        </w:tabs>
        <w:rPr>
          <w:noProof/>
          <w:lang w:eastAsia="zh-CN"/>
        </w:rPr>
      </w:pPr>
      <w:hyperlink w:anchor="_Toc486237291" w:history="1">
        <w:r w:rsidR="00E872BD" w:rsidRPr="00A23EB2">
          <w:rPr>
            <w:rStyle w:val="Hyperlink"/>
            <w:rFonts w:ascii="Times New Roman" w:hAnsi="Times New Roman"/>
            <w:noProof/>
          </w:rPr>
          <w:t>§1.1 Preface</w:t>
        </w:r>
        <w:r w:rsidR="00E872BD">
          <w:rPr>
            <w:noProof/>
            <w:webHidden/>
          </w:rPr>
          <w:tab/>
        </w:r>
        <w:r>
          <w:rPr>
            <w:noProof/>
            <w:webHidden/>
          </w:rPr>
          <w:fldChar w:fldCharType="begin"/>
        </w:r>
        <w:r w:rsidR="00E872BD">
          <w:rPr>
            <w:noProof/>
            <w:webHidden/>
          </w:rPr>
          <w:instrText xml:space="preserve"> PAGEREF _Toc486237291 \h </w:instrText>
        </w:r>
        <w:r>
          <w:rPr>
            <w:noProof/>
            <w:webHidden/>
          </w:rPr>
        </w:r>
        <w:r>
          <w:rPr>
            <w:noProof/>
            <w:webHidden/>
          </w:rPr>
          <w:fldChar w:fldCharType="separate"/>
        </w:r>
        <w:r w:rsidR="00CF1421">
          <w:rPr>
            <w:noProof/>
            <w:webHidden/>
          </w:rPr>
          <w:t>6</w:t>
        </w:r>
        <w:r>
          <w:rPr>
            <w:noProof/>
            <w:webHidden/>
          </w:rPr>
          <w:fldChar w:fldCharType="end"/>
        </w:r>
      </w:hyperlink>
    </w:p>
    <w:p w:rsidR="00E872BD" w:rsidRPr="00BF6EA1" w:rsidRDefault="003D6079">
      <w:pPr>
        <w:pStyle w:val="TOC2"/>
        <w:tabs>
          <w:tab w:val="right" w:leader="dot" w:pos="9350"/>
        </w:tabs>
        <w:rPr>
          <w:noProof/>
          <w:lang w:eastAsia="zh-CN"/>
        </w:rPr>
      </w:pPr>
      <w:hyperlink w:anchor="_Toc486237292" w:history="1">
        <w:r w:rsidR="00E872BD" w:rsidRPr="00A23EB2">
          <w:rPr>
            <w:rStyle w:val="Hyperlink"/>
            <w:rFonts w:ascii="Times New Roman" w:hAnsi="Times New Roman"/>
            <w:noProof/>
          </w:rPr>
          <w:t>§1.2 Features</w:t>
        </w:r>
        <w:r w:rsidR="00E872BD">
          <w:rPr>
            <w:noProof/>
            <w:webHidden/>
          </w:rPr>
          <w:tab/>
        </w:r>
        <w:r>
          <w:rPr>
            <w:noProof/>
            <w:webHidden/>
          </w:rPr>
          <w:fldChar w:fldCharType="begin"/>
        </w:r>
        <w:r w:rsidR="00E872BD">
          <w:rPr>
            <w:noProof/>
            <w:webHidden/>
          </w:rPr>
          <w:instrText xml:space="preserve"> PAGEREF _Toc486237292 \h </w:instrText>
        </w:r>
        <w:r>
          <w:rPr>
            <w:noProof/>
            <w:webHidden/>
          </w:rPr>
        </w:r>
        <w:r>
          <w:rPr>
            <w:noProof/>
            <w:webHidden/>
          </w:rPr>
          <w:fldChar w:fldCharType="separate"/>
        </w:r>
        <w:r w:rsidR="00CF1421">
          <w:rPr>
            <w:noProof/>
            <w:webHidden/>
          </w:rPr>
          <w:t>6</w:t>
        </w:r>
        <w:r>
          <w:rPr>
            <w:noProof/>
            <w:webHidden/>
          </w:rPr>
          <w:fldChar w:fldCharType="end"/>
        </w:r>
      </w:hyperlink>
    </w:p>
    <w:p w:rsidR="00E872BD" w:rsidRPr="00BF6EA1" w:rsidRDefault="003D6079">
      <w:pPr>
        <w:pStyle w:val="TOC2"/>
        <w:tabs>
          <w:tab w:val="right" w:leader="dot" w:pos="9350"/>
        </w:tabs>
        <w:rPr>
          <w:noProof/>
          <w:lang w:eastAsia="zh-CN"/>
        </w:rPr>
      </w:pPr>
      <w:hyperlink w:anchor="_Toc486237293" w:history="1">
        <w:r w:rsidR="00E872BD" w:rsidRPr="00A23EB2">
          <w:rPr>
            <w:rStyle w:val="Hyperlink"/>
            <w:rFonts w:ascii="Times New Roman" w:hAnsi="Times New Roman"/>
            <w:noProof/>
          </w:rPr>
          <w:t>§1.3 Typical Applications</w:t>
        </w:r>
        <w:r w:rsidR="00E872BD">
          <w:rPr>
            <w:noProof/>
            <w:webHidden/>
          </w:rPr>
          <w:tab/>
        </w:r>
        <w:r>
          <w:rPr>
            <w:noProof/>
            <w:webHidden/>
          </w:rPr>
          <w:fldChar w:fldCharType="begin"/>
        </w:r>
        <w:r w:rsidR="00E872BD">
          <w:rPr>
            <w:noProof/>
            <w:webHidden/>
          </w:rPr>
          <w:instrText xml:space="preserve"> PAGEREF _Toc486237293 \h </w:instrText>
        </w:r>
        <w:r>
          <w:rPr>
            <w:noProof/>
            <w:webHidden/>
          </w:rPr>
        </w:r>
        <w:r>
          <w:rPr>
            <w:noProof/>
            <w:webHidden/>
          </w:rPr>
          <w:fldChar w:fldCharType="separate"/>
        </w:r>
        <w:r w:rsidR="00CF1421">
          <w:rPr>
            <w:noProof/>
            <w:webHidden/>
          </w:rPr>
          <w:t>7</w:t>
        </w:r>
        <w:r>
          <w:rPr>
            <w:noProof/>
            <w:webHidden/>
          </w:rPr>
          <w:fldChar w:fldCharType="end"/>
        </w:r>
      </w:hyperlink>
    </w:p>
    <w:p w:rsidR="00E872BD" w:rsidRPr="00BF6EA1" w:rsidRDefault="003D6079">
      <w:pPr>
        <w:pStyle w:val="TOC2"/>
        <w:tabs>
          <w:tab w:val="right" w:leader="dot" w:pos="9350"/>
        </w:tabs>
        <w:rPr>
          <w:noProof/>
          <w:lang w:eastAsia="zh-CN"/>
        </w:rPr>
      </w:pPr>
      <w:hyperlink w:anchor="_Toc486237294" w:history="1">
        <w:r w:rsidR="00E872BD" w:rsidRPr="00A23EB2">
          <w:rPr>
            <w:rStyle w:val="Hyperlink"/>
            <w:rFonts w:ascii="Times New Roman" w:hAnsi="Times New Roman"/>
            <w:noProof/>
          </w:rPr>
          <w:t>§1.4 Principle of Measurement</w:t>
        </w:r>
        <w:r w:rsidR="00E872BD">
          <w:rPr>
            <w:noProof/>
            <w:webHidden/>
          </w:rPr>
          <w:tab/>
        </w:r>
        <w:r>
          <w:rPr>
            <w:noProof/>
            <w:webHidden/>
          </w:rPr>
          <w:fldChar w:fldCharType="begin"/>
        </w:r>
        <w:r w:rsidR="00E872BD">
          <w:rPr>
            <w:noProof/>
            <w:webHidden/>
          </w:rPr>
          <w:instrText xml:space="preserve"> PAGEREF _Toc486237294 \h </w:instrText>
        </w:r>
        <w:r>
          <w:rPr>
            <w:noProof/>
            <w:webHidden/>
          </w:rPr>
        </w:r>
        <w:r>
          <w:rPr>
            <w:noProof/>
            <w:webHidden/>
          </w:rPr>
          <w:fldChar w:fldCharType="separate"/>
        </w:r>
        <w:r w:rsidR="00CF1421">
          <w:rPr>
            <w:noProof/>
            <w:webHidden/>
          </w:rPr>
          <w:t>7</w:t>
        </w:r>
        <w:r>
          <w:rPr>
            <w:noProof/>
            <w:webHidden/>
          </w:rPr>
          <w:fldChar w:fldCharType="end"/>
        </w:r>
      </w:hyperlink>
    </w:p>
    <w:p w:rsidR="00E872BD" w:rsidRPr="00BF6EA1" w:rsidRDefault="003D6079">
      <w:pPr>
        <w:pStyle w:val="TOC2"/>
        <w:tabs>
          <w:tab w:val="right" w:leader="dot" w:pos="9350"/>
        </w:tabs>
        <w:rPr>
          <w:noProof/>
          <w:lang w:eastAsia="zh-CN"/>
        </w:rPr>
      </w:pPr>
      <w:hyperlink w:anchor="_Toc486237295" w:history="1">
        <w:r w:rsidR="00E872BD" w:rsidRPr="00A23EB2">
          <w:rPr>
            <w:rStyle w:val="Hyperlink"/>
            <w:rFonts w:ascii="Times New Roman" w:hAnsi="Times New Roman"/>
            <w:noProof/>
          </w:rPr>
          <w:t>§1.5 Parts Identification</w:t>
        </w:r>
        <w:r w:rsidR="00E872BD">
          <w:rPr>
            <w:noProof/>
            <w:webHidden/>
          </w:rPr>
          <w:tab/>
        </w:r>
        <w:r>
          <w:rPr>
            <w:noProof/>
            <w:webHidden/>
          </w:rPr>
          <w:fldChar w:fldCharType="begin"/>
        </w:r>
        <w:r w:rsidR="00E872BD">
          <w:rPr>
            <w:noProof/>
            <w:webHidden/>
          </w:rPr>
          <w:instrText xml:space="preserve"> PAGEREF _Toc486237295 \h </w:instrText>
        </w:r>
        <w:r>
          <w:rPr>
            <w:noProof/>
            <w:webHidden/>
          </w:rPr>
        </w:r>
        <w:r>
          <w:rPr>
            <w:noProof/>
            <w:webHidden/>
          </w:rPr>
          <w:fldChar w:fldCharType="separate"/>
        </w:r>
        <w:r w:rsidR="00CF1421">
          <w:rPr>
            <w:noProof/>
            <w:webHidden/>
          </w:rPr>
          <w:t>9</w:t>
        </w:r>
        <w:r>
          <w:rPr>
            <w:noProof/>
            <w:webHidden/>
          </w:rPr>
          <w:fldChar w:fldCharType="end"/>
        </w:r>
      </w:hyperlink>
    </w:p>
    <w:p w:rsidR="00E872BD" w:rsidRPr="00BF6EA1" w:rsidRDefault="003D6079">
      <w:pPr>
        <w:pStyle w:val="TOC2"/>
        <w:tabs>
          <w:tab w:val="right" w:leader="dot" w:pos="9350"/>
        </w:tabs>
        <w:rPr>
          <w:noProof/>
          <w:lang w:eastAsia="zh-CN"/>
        </w:rPr>
      </w:pPr>
      <w:hyperlink w:anchor="_Toc486237296" w:history="1">
        <w:r w:rsidR="00E872BD" w:rsidRPr="00A23EB2">
          <w:rPr>
            <w:rStyle w:val="Hyperlink"/>
            <w:rFonts w:ascii="Times New Roman" w:hAnsi="Times New Roman"/>
            <w:noProof/>
          </w:rPr>
          <w:t>§1.6 Product Identification</w:t>
        </w:r>
        <w:r w:rsidR="00E872BD">
          <w:rPr>
            <w:noProof/>
            <w:webHidden/>
          </w:rPr>
          <w:tab/>
        </w:r>
        <w:r>
          <w:rPr>
            <w:noProof/>
            <w:webHidden/>
          </w:rPr>
          <w:fldChar w:fldCharType="begin"/>
        </w:r>
        <w:r w:rsidR="00E872BD">
          <w:rPr>
            <w:noProof/>
            <w:webHidden/>
          </w:rPr>
          <w:instrText xml:space="preserve"> PAGEREF _Toc486237296 \h </w:instrText>
        </w:r>
        <w:r>
          <w:rPr>
            <w:noProof/>
            <w:webHidden/>
          </w:rPr>
        </w:r>
        <w:r>
          <w:rPr>
            <w:noProof/>
            <w:webHidden/>
          </w:rPr>
          <w:fldChar w:fldCharType="separate"/>
        </w:r>
        <w:r w:rsidR="00CF1421">
          <w:rPr>
            <w:noProof/>
            <w:webHidden/>
          </w:rPr>
          <w:t>10</w:t>
        </w:r>
        <w:r>
          <w:rPr>
            <w:noProof/>
            <w:webHidden/>
          </w:rPr>
          <w:fldChar w:fldCharType="end"/>
        </w:r>
      </w:hyperlink>
    </w:p>
    <w:p w:rsidR="00E872BD" w:rsidRPr="00BF6EA1" w:rsidRDefault="003D6079">
      <w:pPr>
        <w:pStyle w:val="TOC2"/>
        <w:tabs>
          <w:tab w:val="right" w:leader="dot" w:pos="9350"/>
        </w:tabs>
        <w:rPr>
          <w:noProof/>
          <w:lang w:eastAsia="zh-CN"/>
        </w:rPr>
      </w:pPr>
      <w:hyperlink w:anchor="_Toc486237297" w:history="1">
        <w:r w:rsidR="00E872BD" w:rsidRPr="00A23EB2">
          <w:rPr>
            <w:rStyle w:val="Hyperlink"/>
            <w:rFonts w:ascii="Times New Roman" w:hAnsi="Times New Roman"/>
            <w:noProof/>
          </w:rPr>
          <w:t>§1.7 Data Integrity and Built-in Time-Keeper</w:t>
        </w:r>
        <w:r w:rsidR="00E872BD">
          <w:rPr>
            <w:noProof/>
            <w:webHidden/>
          </w:rPr>
          <w:tab/>
        </w:r>
        <w:r>
          <w:rPr>
            <w:noProof/>
            <w:webHidden/>
          </w:rPr>
          <w:fldChar w:fldCharType="begin"/>
        </w:r>
        <w:r w:rsidR="00E872BD">
          <w:rPr>
            <w:noProof/>
            <w:webHidden/>
          </w:rPr>
          <w:instrText xml:space="preserve"> PAGEREF _Toc486237297 \h </w:instrText>
        </w:r>
        <w:r>
          <w:rPr>
            <w:noProof/>
            <w:webHidden/>
          </w:rPr>
        </w:r>
        <w:r>
          <w:rPr>
            <w:noProof/>
            <w:webHidden/>
          </w:rPr>
          <w:fldChar w:fldCharType="separate"/>
        </w:r>
        <w:r w:rsidR="00CF1421">
          <w:rPr>
            <w:noProof/>
            <w:webHidden/>
          </w:rPr>
          <w:t>10</w:t>
        </w:r>
        <w:r>
          <w:rPr>
            <w:noProof/>
            <w:webHidden/>
          </w:rPr>
          <w:fldChar w:fldCharType="end"/>
        </w:r>
      </w:hyperlink>
    </w:p>
    <w:p w:rsidR="00E872BD" w:rsidRPr="00BF6EA1" w:rsidRDefault="003D6079">
      <w:pPr>
        <w:pStyle w:val="TOC2"/>
        <w:tabs>
          <w:tab w:val="right" w:leader="dot" w:pos="9350"/>
        </w:tabs>
        <w:rPr>
          <w:noProof/>
          <w:lang w:eastAsia="zh-CN"/>
        </w:rPr>
      </w:pPr>
      <w:hyperlink w:anchor="_Toc486237298" w:history="1">
        <w:r w:rsidR="00E872BD" w:rsidRPr="00A23EB2">
          <w:rPr>
            <w:rStyle w:val="Hyperlink"/>
            <w:rFonts w:ascii="Times New Roman" w:hAnsi="Times New Roman"/>
            <w:noProof/>
          </w:rPr>
          <w:t>§1.8 Technical Specifications</w:t>
        </w:r>
        <w:r w:rsidR="00E872BD">
          <w:rPr>
            <w:noProof/>
            <w:webHidden/>
          </w:rPr>
          <w:tab/>
        </w:r>
        <w:r>
          <w:rPr>
            <w:noProof/>
            <w:webHidden/>
          </w:rPr>
          <w:fldChar w:fldCharType="begin"/>
        </w:r>
        <w:r w:rsidR="00E872BD">
          <w:rPr>
            <w:noProof/>
            <w:webHidden/>
          </w:rPr>
          <w:instrText xml:space="preserve"> PAGEREF _Toc486237298 \h </w:instrText>
        </w:r>
        <w:r>
          <w:rPr>
            <w:noProof/>
            <w:webHidden/>
          </w:rPr>
        </w:r>
        <w:r>
          <w:rPr>
            <w:noProof/>
            <w:webHidden/>
          </w:rPr>
          <w:fldChar w:fldCharType="separate"/>
        </w:r>
        <w:r w:rsidR="00CF1421">
          <w:rPr>
            <w:noProof/>
            <w:webHidden/>
          </w:rPr>
          <w:t>11</w:t>
        </w:r>
        <w:r>
          <w:rPr>
            <w:noProof/>
            <w:webHidden/>
          </w:rPr>
          <w:fldChar w:fldCharType="end"/>
        </w:r>
      </w:hyperlink>
    </w:p>
    <w:p w:rsidR="00E872BD" w:rsidRPr="00BF6EA1" w:rsidRDefault="003D6079">
      <w:pPr>
        <w:pStyle w:val="TOC2"/>
        <w:tabs>
          <w:tab w:val="right" w:leader="dot" w:pos="9350"/>
        </w:tabs>
        <w:rPr>
          <w:noProof/>
          <w:lang w:eastAsia="zh-CN"/>
        </w:rPr>
      </w:pPr>
      <w:hyperlink w:anchor="_Toc486237299" w:history="1">
        <w:r w:rsidR="00E872BD" w:rsidRPr="00A23EB2">
          <w:rPr>
            <w:rStyle w:val="Hyperlink"/>
            <w:rFonts w:ascii="Times New Roman" w:hAnsi="Times New Roman"/>
            <w:noProof/>
          </w:rPr>
          <w:t>§1.9 Wiring</w:t>
        </w:r>
        <w:r w:rsidR="00E872BD">
          <w:rPr>
            <w:noProof/>
            <w:webHidden/>
          </w:rPr>
          <w:tab/>
        </w:r>
        <w:r>
          <w:rPr>
            <w:noProof/>
            <w:webHidden/>
          </w:rPr>
          <w:fldChar w:fldCharType="begin"/>
        </w:r>
        <w:r w:rsidR="00E872BD">
          <w:rPr>
            <w:noProof/>
            <w:webHidden/>
          </w:rPr>
          <w:instrText xml:space="preserve"> PAGEREF _Toc486237299 \h </w:instrText>
        </w:r>
        <w:r>
          <w:rPr>
            <w:noProof/>
            <w:webHidden/>
          </w:rPr>
        </w:r>
        <w:r>
          <w:rPr>
            <w:noProof/>
            <w:webHidden/>
          </w:rPr>
          <w:fldChar w:fldCharType="separate"/>
        </w:r>
        <w:r w:rsidR="00CF1421">
          <w:rPr>
            <w:noProof/>
            <w:webHidden/>
          </w:rPr>
          <w:t>12</w:t>
        </w:r>
        <w:r>
          <w:rPr>
            <w:noProof/>
            <w:webHidden/>
          </w:rPr>
          <w:fldChar w:fldCharType="end"/>
        </w:r>
      </w:hyperlink>
    </w:p>
    <w:p w:rsidR="00E872BD" w:rsidRPr="00BF6EA1" w:rsidRDefault="003D6079">
      <w:pPr>
        <w:pStyle w:val="TOC1"/>
        <w:tabs>
          <w:tab w:val="left" w:pos="440"/>
          <w:tab w:val="right" w:leader="dot" w:pos="9350"/>
        </w:tabs>
        <w:rPr>
          <w:noProof/>
          <w:lang w:eastAsia="zh-CN"/>
        </w:rPr>
      </w:pPr>
      <w:hyperlink w:anchor="_Toc486237300" w:history="1">
        <w:r w:rsidR="00E872BD" w:rsidRPr="00A23EB2">
          <w:rPr>
            <w:rStyle w:val="Hyperlink"/>
            <w:rFonts w:ascii="Times New Roman" w:hAnsi="Times New Roman"/>
            <w:noProof/>
          </w:rPr>
          <w:t>2.</w:t>
        </w:r>
        <w:r w:rsidR="00E872BD" w:rsidRPr="00BF6EA1">
          <w:rPr>
            <w:noProof/>
            <w:lang w:eastAsia="zh-CN"/>
          </w:rPr>
          <w:tab/>
        </w:r>
        <w:r w:rsidR="00E872BD" w:rsidRPr="00A23EB2">
          <w:rPr>
            <w:rStyle w:val="Hyperlink"/>
            <w:rFonts w:ascii="Times New Roman" w:hAnsi="Times New Roman"/>
            <w:noProof/>
          </w:rPr>
          <w:t>Flow Measurement</w:t>
        </w:r>
        <w:r w:rsidR="00E872BD">
          <w:rPr>
            <w:noProof/>
            <w:webHidden/>
          </w:rPr>
          <w:tab/>
        </w:r>
        <w:r>
          <w:rPr>
            <w:noProof/>
            <w:webHidden/>
          </w:rPr>
          <w:fldChar w:fldCharType="begin"/>
        </w:r>
        <w:r w:rsidR="00E872BD">
          <w:rPr>
            <w:noProof/>
            <w:webHidden/>
          </w:rPr>
          <w:instrText xml:space="preserve"> PAGEREF _Toc486237300 \h </w:instrText>
        </w:r>
        <w:r>
          <w:rPr>
            <w:noProof/>
            <w:webHidden/>
          </w:rPr>
        </w:r>
        <w:r>
          <w:rPr>
            <w:noProof/>
            <w:webHidden/>
          </w:rPr>
          <w:fldChar w:fldCharType="separate"/>
        </w:r>
        <w:r w:rsidR="00CF1421">
          <w:rPr>
            <w:noProof/>
            <w:webHidden/>
          </w:rPr>
          <w:t>14</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01" w:history="1">
        <w:r w:rsidR="00E872BD" w:rsidRPr="00A23EB2">
          <w:rPr>
            <w:rStyle w:val="Hyperlink"/>
            <w:rFonts w:ascii="Times New Roman" w:hAnsi="Times New Roman"/>
            <w:noProof/>
          </w:rPr>
          <w:t>§2.1 Unpacking</w:t>
        </w:r>
        <w:r w:rsidR="00E872BD">
          <w:rPr>
            <w:noProof/>
            <w:webHidden/>
          </w:rPr>
          <w:tab/>
        </w:r>
        <w:r>
          <w:rPr>
            <w:noProof/>
            <w:webHidden/>
          </w:rPr>
          <w:fldChar w:fldCharType="begin"/>
        </w:r>
        <w:r w:rsidR="00E872BD">
          <w:rPr>
            <w:noProof/>
            <w:webHidden/>
          </w:rPr>
          <w:instrText xml:space="preserve"> PAGEREF _Toc486237301 \h </w:instrText>
        </w:r>
        <w:r>
          <w:rPr>
            <w:noProof/>
            <w:webHidden/>
          </w:rPr>
        </w:r>
        <w:r>
          <w:rPr>
            <w:noProof/>
            <w:webHidden/>
          </w:rPr>
          <w:fldChar w:fldCharType="separate"/>
        </w:r>
        <w:r w:rsidR="00CF1421">
          <w:rPr>
            <w:noProof/>
            <w:webHidden/>
          </w:rPr>
          <w:t>14</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03" w:history="1">
        <w:r w:rsidR="00E872BD" w:rsidRPr="00A23EB2">
          <w:rPr>
            <w:rStyle w:val="Hyperlink"/>
            <w:rFonts w:ascii="Times New Roman" w:hAnsi="Times New Roman"/>
            <w:noProof/>
          </w:rPr>
          <w:t>§2.2 Installation Considerations</w:t>
        </w:r>
        <w:r w:rsidR="00E872BD">
          <w:rPr>
            <w:noProof/>
            <w:webHidden/>
          </w:rPr>
          <w:tab/>
        </w:r>
        <w:r>
          <w:rPr>
            <w:noProof/>
            <w:webHidden/>
          </w:rPr>
          <w:fldChar w:fldCharType="begin"/>
        </w:r>
        <w:r w:rsidR="00E872BD">
          <w:rPr>
            <w:noProof/>
            <w:webHidden/>
          </w:rPr>
          <w:instrText xml:space="preserve"> PAGEREF _Toc486237303 \h </w:instrText>
        </w:r>
        <w:r>
          <w:rPr>
            <w:noProof/>
            <w:webHidden/>
          </w:rPr>
        </w:r>
        <w:r>
          <w:rPr>
            <w:noProof/>
            <w:webHidden/>
          </w:rPr>
          <w:fldChar w:fldCharType="separate"/>
        </w:r>
        <w:r w:rsidR="00CF1421">
          <w:rPr>
            <w:noProof/>
            <w:webHidden/>
          </w:rPr>
          <w:t>14</w:t>
        </w:r>
        <w:r>
          <w:rPr>
            <w:noProof/>
            <w:webHidden/>
          </w:rPr>
          <w:fldChar w:fldCharType="end"/>
        </w:r>
      </w:hyperlink>
    </w:p>
    <w:p w:rsidR="00E872BD" w:rsidRPr="00BF6EA1" w:rsidRDefault="003D6079">
      <w:pPr>
        <w:pStyle w:val="TOC3"/>
        <w:tabs>
          <w:tab w:val="right" w:leader="dot" w:pos="9350"/>
        </w:tabs>
        <w:rPr>
          <w:noProof/>
          <w:lang w:eastAsia="zh-CN"/>
        </w:rPr>
      </w:pPr>
      <w:hyperlink w:anchor="_Toc486237304" w:history="1">
        <w:r w:rsidR="00E872BD" w:rsidRPr="00A23EB2">
          <w:rPr>
            <w:rStyle w:val="Hyperlink"/>
            <w:rFonts w:ascii="Times New Roman" w:hAnsi="Times New Roman"/>
            <w:noProof/>
          </w:rPr>
          <w:t>§2.2.1 Mounting the Main Unit</w:t>
        </w:r>
        <w:r w:rsidR="00E872BD">
          <w:rPr>
            <w:noProof/>
            <w:webHidden/>
          </w:rPr>
          <w:tab/>
        </w:r>
        <w:r>
          <w:rPr>
            <w:noProof/>
            <w:webHidden/>
          </w:rPr>
          <w:fldChar w:fldCharType="begin"/>
        </w:r>
        <w:r w:rsidR="00E872BD">
          <w:rPr>
            <w:noProof/>
            <w:webHidden/>
          </w:rPr>
          <w:instrText xml:space="preserve"> PAGEREF _Toc486237304 \h </w:instrText>
        </w:r>
        <w:r>
          <w:rPr>
            <w:noProof/>
            <w:webHidden/>
          </w:rPr>
        </w:r>
        <w:r>
          <w:rPr>
            <w:noProof/>
            <w:webHidden/>
          </w:rPr>
          <w:fldChar w:fldCharType="separate"/>
        </w:r>
        <w:r w:rsidR="00CF1421">
          <w:rPr>
            <w:noProof/>
            <w:webHidden/>
          </w:rPr>
          <w:t>14</w:t>
        </w:r>
        <w:r>
          <w:rPr>
            <w:noProof/>
            <w:webHidden/>
          </w:rPr>
          <w:fldChar w:fldCharType="end"/>
        </w:r>
      </w:hyperlink>
    </w:p>
    <w:p w:rsidR="00E872BD" w:rsidRPr="00BF6EA1" w:rsidRDefault="003D6079">
      <w:pPr>
        <w:pStyle w:val="TOC3"/>
        <w:tabs>
          <w:tab w:val="right" w:leader="dot" w:pos="9350"/>
        </w:tabs>
        <w:rPr>
          <w:noProof/>
          <w:lang w:eastAsia="zh-CN"/>
        </w:rPr>
      </w:pPr>
      <w:hyperlink w:anchor="_Toc486237305" w:history="1">
        <w:r w:rsidR="00E872BD" w:rsidRPr="00A23EB2">
          <w:rPr>
            <w:rStyle w:val="Hyperlink"/>
            <w:rFonts w:ascii="Times New Roman" w:hAnsi="Times New Roman"/>
            <w:noProof/>
          </w:rPr>
          <w:t>§2.2.2 Installing Transducers</w:t>
        </w:r>
        <w:r w:rsidR="00E872BD">
          <w:rPr>
            <w:noProof/>
            <w:webHidden/>
          </w:rPr>
          <w:tab/>
        </w:r>
        <w:r>
          <w:rPr>
            <w:noProof/>
            <w:webHidden/>
          </w:rPr>
          <w:fldChar w:fldCharType="begin"/>
        </w:r>
        <w:r w:rsidR="00E872BD">
          <w:rPr>
            <w:noProof/>
            <w:webHidden/>
          </w:rPr>
          <w:instrText xml:space="preserve"> PAGEREF _Toc486237305 \h </w:instrText>
        </w:r>
        <w:r>
          <w:rPr>
            <w:noProof/>
            <w:webHidden/>
          </w:rPr>
        </w:r>
        <w:r>
          <w:rPr>
            <w:noProof/>
            <w:webHidden/>
          </w:rPr>
          <w:fldChar w:fldCharType="separate"/>
        </w:r>
        <w:r w:rsidR="00CF1421">
          <w:rPr>
            <w:noProof/>
            <w:webHidden/>
          </w:rPr>
          <w:t>14</w:t>
        </w:r>
        <w:r>
          <w:rPr>
            <w:noProof/>
            <w:webHidden/>
          </w:rPr>
          <w:fldChar w:fldCharType="end"/>
        </w:r>
      </w:hyperlink>
    </w:p>
    <w:p w:rsidR="00E872BD" w:rsidRPr="00BF6EA1" w:rsidRDefault="003D6079">
      <w:pPr>
        <w:pStyle w:val="TOC3"/>
        <w:tabs>
          <w:tab w:val="right" w:leader="dot" w:pos="9350"/>
        </w:tabs>
        <w:rPr>
          <w:noProof/>
          <w:lang w:eastAsia="zh-CN"/>
        </w:rPr>
      </w:pPr>
      <w:hyperlink w:anchor="_Toc486237306" w:history="1">
        <w:r w:rsidR="00E872BD" w:rsidRPr="00A23EB2">
          <w:rPr>
            <w:rStyle w:val="Hyperlink"/>
            <w:rFonts w:ascii="Times New Roman" w:hAnsi="Times New Roman"/>
            <w:noProof/>
          </w:rPr>
          <w:t>§2.2.3 Power Supply Wiring</w:t>
        </w:r>
        <w:r w:rsidR="00E872BD">
          <w:rPr>
            <w:noProof/>
            <w:webHidden/>
          </w:rPr>
          <w:tab/>
        </w:r>
        <w:r>
          <w:rPr>
            <w:noProof/>
            <w:webHidden/>
          </w:rPr>
          <w:fldChar w:fldCharType="begin"/>
        </w:r>
        <w:r w:rsidR="00E872BD">
          <w:rPr>
            <w:noProof/>
            <w:webHidden/>
          </w:rPr>
          <w:instrText xml:space="preserve"> PAGEREF _Toc486237306 \h </w:instrText>
        </w:r>
        <w:r>
          <w:rPr>
            <w:noProof/>
            <w:webHidden/>
          </w:rPr>
        </w:r>
        <w:r>
          <w:rPr>
            <w:noProof/>
            <w:webHidden/>
          </w:rPr>
          <w:fldChar w:fldCharType="separate"/>
        </w:r>
        <w:r w:rsidR="00CF1421">
          <w:rPr>
            <w:noProof/>
            <w:webHidden/>
          </w:rPr>
          <w:t>15</w:t>
        </w:r>
        <w:r>
          <w:rPr>
            <w:noProof/>
            <w:webHidden/>
          </w:rPr>
          <w:fldChar w:fldCharType="end"/>
        </w:r>
      </w:hyperlink>
    </w:p>
    <w:p w:rsidR="00E872BD" w:rsidRPr="00BF6EA1" w:rsidRDefault="003D6079">
      <w:pPr>
        <w:pStyle w:val="TOC3"/>
        <w:tabs>
          <w:tab w:val="right" w:leader="dot" w:pos="9350"/>
        </w:tabs>
        <w:rPr>
          <w:noProof/>
          <w:lang w:eastAsia="zh-CN"/>
        </w:rPr>
      </w:pPr>
      <w:hyperlink w:anchor="_Toc486237307" w:history="1">
        <w:r w:rsidR="00E872BD" w:rsidRPr="00A23EB2">
          <w:rPr>
            <w:rStyle w:val="Hyperlink"/>
            <w:rFonts w:ascii="Times New Roman" w:hAnsi="Times New Roman"/>
            <w:noProof/>
          </w:rPr>
          <w:t>§2.2.4 Other Electrical Connections</w:t>
        </w:r>
        <w:r w:rsidR="00E872BD">
          <w:rPr>
            <w:noProof/>
            <w:webHidden/>
          </w:rPr>
          <w:tab/>
        </w:r>
        <w:r>
          <w:rPr>
            <w:noProof/>
            <w:webHidden/>
          </w:rPr>
          <w:fldChar w:fldCharType="begin"/>
        </w:r>
        <w:r w:rsidR="00E872BD">
          <w:rPr>
            <w:noProof/>
            <w:webHidden/>
          </w:rPr>
          <w:instrText xml:space="preserve"> PAGEREF _Toc486237307 \h </w:instrText>
        </w:r>
        <w:r>
          <w:rPr>
            <w:noProof/>
            <w:webHidden/>
          </w:rPr>
        </w:r>
        <w:r>
          <w:rPr>
            <w:noProof/>
            <w:webHidden/>
          </w:rPr>
          <w:fldChar w:fldCharType="separate"/>
        </w:r>
        <w:r w:rsidR="00CF1421">
          <w:rPr>
            <w:noProof/>
            <w:webHidden/>
          </w:rPr>
          <w:t>15</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08" w:history="1">
        <w:r w:rsidR="00E872BD" w:rsidRPr="00A23EB2">
          <w:rPr>
            <w:rStyle w:val="Hyperlink"/>
            <w:rFonts w:ascii="Times New Roman" w:hAnsi="Times New Roman"/>
            <w:noProof/>
          </w:rPr>
          <w:t>§2.3 Power On</w:t>
        </w:r>
        <w:r w:rsidR="00E872BD">
          <w:rPr>
            <w:noProof/>
            <w:webHidden/>
          </w:rPr>
          <w:tab/>
        </w:r>
        <w:r>
          <w:rPr>
            <w:noProof/>
            <w:webHidden/>
          </w:rPr>
          <w:fldChar w:fldCharType="begin"/>
        </w:r>
        <w:r w:rsidR="00E872BD">
          <w:rPr>
            <w:noProof/>
            <w:webHidden/>
          </w:rPr>
          <w:instrText xml:space="preserve"> PAGEREF _Toc486237308 \h </w:instrText>
        </w:r>
        <w:r>
          <w:rPr>
            <w:noProof/>
            <w:webHidden/>
          </w:rPr>
        </w:r>
        <w:r>
          <w:rPr>
            <w:noProof/>
            <w:webHidden/>
          </w:rPr>
          <w:fldChar w:fldCharType="separate"/>
        </w:r>
        <w:r w:rsidR="00CF1421">
          <w:rPr>
            <w:noProof/>
            <w:webHidden/>
          </w:rPr>
          <w:t>16</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09" w:history="1">
        <w:r w:rsidR="00E872BD" w:rsidRPr="00A23EB2">
          <w:rPr>
            <w:rStyle w:val="Hyperlink"/>
            <w:rFonts w:ascii="Times New Roman" w:hAnsi="Times New Roman"/>
            <w:noProof/>
          </w:rPr>
          <w:t>§2.4 Keypad</w:t>
        </w:r>
        <w:r w:rsidR="00E872BD">
          <w:rPr>
            <w:noProof/>
            <w:webHidden/>
          </w:rPr>
          <w:tab/>
        </w:r>
        <w:r>
          <w:rPr>
            <w:noProof/>
            <w:webHidden/>
          </w:rPr>
          <w:fldChar w:fldCharType="begin"/>
        </w:r>
        <w:r w:rsidR="00E872BD">
          <w:rPr>
            <w:noProof/>
            <w:webHidden/>
          </w:rPr>
          <w:instrText xml:space="preserve"> PAGEREF _Toc486237309 \h </w:instrText>
        </w:r>
        <w:r>
          <w:rPr>
            <w:noProof/>
            <w:webHidden/>
          </w:rPr>
        </w:r>
        <w:r>
          <w:rPr>
            <w:noProof/>
            <w:webHidden/>
          </w:rPr>
          <w:fldChar w:fldCharType="separate"/>
        </w:r>
        <w:r w:rsidR="00CF1421">
          <w:rPr>
            <w:noProof/>
            <w:webHidden/>
          </w:rPr>
          <w:t>16</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10" w:history="1">
        <w:r w:rsidR="00E872BD" w:rsidRPr="00A23EB2">
          <w:rPr>
            <w:rStyle w:val="Hyperlink"/>
            <w:rFonts w:ascii="Times New Roman" w:hAnsi="Times New Roman"/>
            <w:noProof/>
          </w:rPr>
          <w:t>§2.5 Display Windows</w:t>
        </w:r>
        <w:r w:rsidR="00E872BD">
          <w:rPr>
            <w:noProof/>
            <w:webHidden/>
          </w:rPr>
          <w:tab/>
        </w:r>
        <w:r>
          <w:rPr>
            <w:noProof/>
            <w:webHidden/>
          </w:rPr>
          <w:fldChar w:fldCharType="begin"/>
        </w:r>
        <w:r w:rsidR="00E872BD">
          <w:rPr>
            <w:noProof/>
            <w:webHidden/>
          </w:rPr>
          <w:instrText xml:space="preserve"> PAGEREF _Toc486237310 \h </w:instrText>
        </w:r>
        <w:r>
          <w:rPr>
            <w:noProof/>
            <w:webHidden/>
          </w:rPr>
        </w:r>
        <w:r>
          <w:rPr>
            <w:noProof/>
            <w:webHidden/>
          </w:rPr>
          <w:fldChar w:fldCharType="separate"/>
        </w:r>
        <w:r w:rsidR="00CF1421">
          <w:rPr>
            <w:noProof/>
            <w:webHidden/>
          </w:rPr>
          <w:t>17</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11" w:history="1">
        <w:r w:rsidR="00E872BD" w:rsidRPr="00A23EB2">
          <w:rPr>
            <w:rStyle w:val="Hyperlink"/>
            <w:rFonts w:ascii="Times New Roman" w:hAnsi="Times New Roman"/>
            <w:noProof/>
          </w:rPr>
          <w:t>§2.6 Display Window List</w:t>
        </w:r>
        <w:r w:rsidR="00E872BD">
          <w:rPr>
            <w:noProof/>
            <w:webHidden/>
          </w:rPr>
          <w:tab/>
        </w:r>
        <w:r>
          <w:rPr>
            <w:noProof/>
            <w:webHidden/>
          </w:rPr>
          <w:fldChar w:fldCharType="begin"/>
        </w:r>
        <w:r w:rsidR="00E872BD">
          <w:rPr>
            <w:noProof/>
            <w:webHidden/>
          </w:rPr>
          <w:instrText xml:space="preserve"> PAGEREF _Toc486237311 \h </w:instrText>
        </w:r>
        <w:r>
          <w:rPr>
            <w:noProof/>
            <w:webHidden/>
          </w:rPr>
        </w:r>
        <w:r>
          <w:rPr>
            <w:noProof/>
            <w:webHidden/>
          </w:rPr>
          <w:fldChar w:fldCharType="separate"/>
        </w:r>
        <w:r w:rsidR="00CF1421">
          <w:rPr>
            <w:noProof/>
            <w:webHidden/>
          </w:rPr>
          <w:t>22</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12" w:history="1">
        <w:r w:rsidR="00E872BD" w:rsidRPr="00A23EB2">
          <w:rPr>
            <w:rStyle w:val="Hyperlink"/>
            <w:rFonts w:ascii="Times New Roman" w:hAnsi="Times New Roman"/>
            <w:noProof/>
          </w:rPr>
          <w:t>§2.7 Steps to Configure the Parameters</w:t>
        </w:r>
        <w:r w:rsidR="00E872BD">
          <w:rPr>
            <w:noProof/>
            <w:webHidden/>
          </w:rPr>
          <w:tab/>
        </w:r>
        <w:r>
          <w:rPr>
            <w:noProof/>
            <w:webHidden/>
          </w:rPr>
          <w:fldChar w:fldCharType="begin"/>
        </w:r>
        <w:r w:rsidR="00E872BD">
          <w:rPr>
            <w:noProof/>
            <w:webHidden/>
          </w:rPr>
          <w:instrText xml:space="preserve"> PAGEREF _Toc486237312 \h </w:instrText>
        </w:r>
        <w:r>
          <w:rPr>
            <w:noProof/>
            <w:webHidden/>
          </w:rPr>
        </w:r>
        <w:r>
          <w:rPr>
            <w:noProof/>
            <w:webHidden/>
          </w:rPr>
          <w:fldChar w:fldCharType="separate"/>
        </w:r>
        <w:r w:rsidR="00CF1421">
          <w:rPr>
            <w:noProof/>
            <w:webHidden/>
          </w:rPr>
          <w:t>23</w:t>
        </w:r>
        <w:r>
          <w:rPr>
            <w:noProof/>
            <w:webHidden/>
          </w:rPr>
          <w:fldChar w:fldCharType="end"/>
        </w:r>
      </w:hyperlink>
    </w:p>
    <w:p w:rsidR="00E872BD" w:rsidRPr="00BF6EA1" w:rsidRDefault="003D6079">
      <w:pPr>
        <w:pStyle w:val="TOC1"/>
        <w:tabs>
          <w:tab w:val="left" w:pos="440"/>
          <w:tab w:val="right" w:leader="dot" w:pos="9350"/>
        </w:tabs>
        <w:rPr>
          <w:noProof/>
          <w:lang w:eastAsia="zh-CN"/>
        </w:rPr>
      </w:pPr>
      <w:hyperlink w:anchor="_Toc486237313" w:history="1">
        <w:r w:rsidR="00E872BD" w:rsidRPr="00A23EB2">
          <w:rPr>
            <w:rStyle w:val="Hyperlink"/>
            <w:rFonts w:ascii="Times New Roman" w:hAnsi="Times New Roman"/>
            <w:noProof/>
          </w:rPr>
          <w:t>3.</w:t>
        </w:r>
        <w:r w:rsidR="00E872BD" w:rsidRPr="00BF6EA1">
          <w:rPr>
            <w:noProof/>
            <w:lang w:eastAsia="zh-CN"/>
          </w:rPr>
          <w:tab/>
        </w:r>
        <w:r w:rsidR="00E872BD" w:rsidRPr="00A23EB2">
          <w:rPr>
            <w:rStyle w:val="Hyperlink"/>
            <w:rFonts w:ascii="Times New Roman" w:hAnsi="Times New Roman"/>
            <w:noProof/>
          </w:rPr>
          <w:t>Installation</w:t>
        </w:r>
        <w:r w:rsidR="00E872BD">
          <w:rPr>
            <w:noProof/>
            <w:webHidden/>
          </w:rPr>
          <w:tab/>
        </w:r>
        <w:r>
          <w:rPr>
            <w:noProof/>
            <w:webHidden/>
          </w:rPr>
          <w:fldChar w:fldCharType="begin"/>
        </w:r>
        <w:r w:rsidR="00E872BD">
          <w:rPr>
            <w:noProof/>
            <w:webHidden/>
          </w:rPr>
          <w:instrText xml:space="preserve"> PAGEREF _Toc486237313 \h </w:instrText>
        </w:r>
        <w:r>
          <w:rPr>
            <w:noProof/>
            <w:webHidden/>
          </w:rPr>
        </w:r>
        <w:r>
          <w:rPr>
            <w:noProof/>
            <w:webHidden/>
          </w:rPr>
          <w:fldChar w:fldCharType="separate"/>
        </w:r>
        <w:r w:rsidR="00CF1421">
          <w:rPr>
            <w:noProof/>
            <w:webHidden/>
          </w:rPr>
          <w:t>26</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14" w:history="1">
        <w:r w:rsidR="00E872BD" w:rsidRPr="00A23EB2">
          <w:rPr>
            <w:rStyle w:val="Hyperlink"/>
            <w:rFonts w:ascii="Times New Roman" w:hAnsi="Times New Roman"/>
            <w:noProof/>
          </w:rPr>
          <w:t>§3.1 Mounting Allocation for Transducers</w:t>
        </w:r>
        <w:r w:rsidR="00E872BD">
          <w:rPr>
            <w:noProof/>
            <w:webHidden/>
          </w:rPr>
          <w:tab/>
        </w:r>
        <w:r>
          <w:rPr>
            <w:noProof/>
            <w:webHidden/>
          </w:rPr>
          <w:fldChar w:fldCharType="begin"/>
        </w:r>
        <w:r w:rsidR="00E872BD">
          <w:rPr>
            <w:noProof/>
            <w:webHidden/>
          </w:rPr>
          <w:instrText xml:space="preserve"> PAGEREF _Toc486237314 \h </w:instrText>
        </w:r>
        <w:r>
          <w:rPr>
            <w:noProof/>
            <w:webHidden/>
          </w:rPr>
        </w:r>
        <w:r>
          <w:rPr>
            <w:noProof/>
            <w:webHidden/>
          </w:rPr>
          <w:fldChar w:fldCharType="separate"/>
        </w:r>
        <w:r w:rsidR="00CF1421">
          <w:rPr>
            <w:noProof/>
            <w:webHidden/>
          </w:rPr>
          <w:t>26</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15" w:history="1">
        <w:r w:rsidR="00E872BD" w:rsidRPr="00A23EB2">
          <w:rPr>
            <w:rStyle w:val="Hyperlink"/>
            <w:rFonts w:ascii="Times New Roman" w:hAnsi="Times New Roman"/>
            <w:noProof/>
          </w:rPr>
          <w:t>§3.2 Transducer Installation</w:t>
        </w:r>
        <w:r w:rsidR="00E872BD">
          <w:rPr>
            <w:noProof/>
            <w:webHidden/>
          </w:rPr>
          <w:tab/>
        </w:r>
        <w:r>
          <w:rPr>
            <w:noProof/>
            <w:webHidden/>
          </w:rPr>
          <w:fldChar w:fldCharType="begin"/>
        </w:r>
        <w:r w:rsidR="00E872BD">
          <w:rPr>
            <w:noProof/>
            <w:webHidden/>
          </w:rPr>
          <w:instrText xml:space="preserve"> PAGEREF _Toc486237315 \h </w:instrText>
        </w:r>
        <w:r>
          <w:rPr>
            <w:noProof/>
            <w:webHidden/>
          </w:rPr>
        </w:r>
        <w:r>
          <w:rPr>
            <w:noProof/>
            <w:webHidden/>
          </w:rPr>
          <w:fldChar w:fldCharType="separate"/>
        </w:r>
        <w:r w:rsidR="00CF1421">
          <w:rPr>
            <w:noProof/>
            <w:webHidden/>
          </w:rPr>
          <w:t>27</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16" w:history="1">
        <w:r w:rsidR="00E872BD" w:rsidRPr="00A23EB2">
          <w:rPr>
            <w:rStyle w:val="Hyperlink"/>
            <w:rFonts w:ascii="Times New Roman" w:hAnsi="Times New Roman"/>
            <w:noProof/>
          </w:rPr>
          <w:t>§3.3 Transducer Spacing</w:t>
        </w:r>
        <w:r w:rsidR="00E872BD">
          <w:rPr>
            <w:noProof/>
            <w:webHidden/>
          </w:rPr>
          <w:tab/>
        </w:r>
        <w:r>
          <w:rPr>
            <w:noProof/>
            <w:webHidden/>
          </w:rPr>
          <w:fldChar w:fldCharType="begin"/>
        </w:r>
        <w:r w:rsidR="00E872BD">
          <w:rPr>
            <w:noProof/>
            <w:webHidden/>
          </w:rPr>
          <w:instrText xml:space="preserve"> PAGEREF _Toc486237316 \h </w:instrText>
        </w:r>
        <w:r>
          <w:rPr>
            <w:noProof/>
            <w:webHidden/>
          </w:rPr>
        </w:r>
        <w:r>
          <w:rPr>
            <w:noProof/>
            <w:webHidden/>
          </w:rPr>
          <w:fldChar w:fldCharType="separate"/>
        </w:r>
        <w:r w:rsidR="00CF1421">
          <w:rPr>
            <w:noProof/>
            <w:webHidden/>
          </w:rPr>
          <w:t>29</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17" w:history="1">
        <w:r w:rsidR="00E872BD" w:rsidRPr="00A23EB2">
          <w:rPr>
            <w:rStyle w:val="Hyperlink"/>
            <w:rFonts w:ascii="Times New Roman" w:hAnsi="Times New Roman"/>
            <w:noProof/>
          </w:rPr>
          <w:t>§3.4 Installation Checkup</w:t>
        </w:r>
        <w:r w:rsidR="00E872BD">
          <w:rPr>
            <w:noProof/>
            <w:webHidden/>
          </w:rPr>
          <w:tab/>
        </w:r>
        <w:r>
          <w:rPr>
            <w:noProof/>
            <w:webHidden/>
          </w:rPr>
          <w:fldChar w:fldCharType="begin"/>
        </w:r>
        <w:r w:rsidR="00E872BD">
          <w:rPr>
            <w:noProof/>
            <w:webHidden/>
          </w:rPr>
          <w:instrText xml:space="preserve"> PAGEREF _Toc486237317 \h </w:instrText>
        </w:r>
        <w:r>
          <w:rPr>
            <w:noProof/>
            <w:webHidden/>
          </w:rPr>
        </w:r>
        <w:r>
          <w:rPr>
            <w:noProof/>
            <w:webHidden/>
          </w:rPr>
          <w:fldChar w:fldCharType="separate"/>
        </w:r>
        <w:r w:rsidR="00CF1421">
          <w:rPr>
            <w:noProof/>
            <w:webHidden/>
          </w:rPr>
          <w:t>31</w:t>
        </w:r>
        <w:r>
          <w:rPr>
            <w:noProof/>
            <w:webHidden/>
          </w:rPr>
          <w:fldChar w:fldCharType="end"/>
        </w:r>
      </w:hyperlink>
    </w:p>
    <w:p w:rsidR="00E872BD" w:rsidRPr="00BF6EA1" w:rsidRDefault="003D6079">
      <w:pPr>
        <w:pStyle w:val="TOC3"/>
        <w:tabs>
          <w:tab w:val="right" w:leader="dot" w:pos="9350"/>
        </w:tabs>
        <w:rPr>
          <w:noProof/>
          <w:lang w:eastAsia="zh-CN"/>
        </w:rPr>
      </w:pPr>
      <w:hyperlink w:anchor="_Toc486237318" w:history="1">
        <w:r w:rsidR="00E872BD" w:rsidRPr="00A23EB2">
          <w:rPr>
            <w:rStyle w:val="Hyperlink"/>
            <w:rFonts w:ascii="Times New Roman" w:hAnsi="Times New Roman"/>
            <w:noProof/>
          </w:rPr>
          <w:t>§3.4.A Signal Strength</w:t>
        </w:r>
        <w:r w:rsidR="00E872BD">
          <w:rPr>
            <w:noProof/>
            <w:webHidden/>
          </w:rPr>
          <w:tab/>
        </w:r>
        <w:r>
          <w:rPr>
            <w:noProof/>
            <w:webHidden/>
          </w:rPr>
          <w:fldChar w:fldCharType="begin"/>
        </w:r>
        <w:r w:rsidR="00E872BD">
          <w:rPr>
            <w:noProof/>
            <w:webHidden/>
          </w:rPr>
          <w:instrText xml:space="preserve"> PAGEREF _Toc486237318 \h </w:instrText>
        </w:r>
        <w:r>
          <w:rPr>
            <w:noProof/>
            <w:webHidden/>
          </w:rPr>
        </w:r>
        <w:r>
          <w:rPr>
            <w:noProof/>
            <w:webHidden/>
          </w:rPr>
          <w:fldChar w:fldCharType="separate"/>
        </w:r>
        <w:r w:rsidR="00CF1421">
          <w:rPr>
            <w:noProof/>
            <w:webHidden/>
          </w:rPr>
          <w:t>31</w:t>
        </w:r>
        <w:r>
          <w:rPr>
            <w:noProof/>
            <w:webHidden/>
          </w:rPr>
          <w:fldChar w:fldCharType="end"/>
        </w:r>
      </w:hyperlink>
    </w:p>
    <w:p w:rsidR="00E872BD" w:rsidRPr="00BF6EA1" w:rsidRDefault="003D6079">
      <w:pPr>
        <w:pStyle w:val="TOC3"/>
        <w:tabs>
          <w:tab w:val="right" w:leader="dot" w:pos="9350"/>
        </w:tabs>
        <w:rPr>
          <w:noProof/>
          <w:lang w:eastAsia="zh-CN"/>
        </w:rPr>
      </w:pPr>
      <w:hyperlink w:anchor="_Toc486237319" w:history="1">
        <w:r w:rsidR="00E872BD" w:rsidRPr="00A23EB2">
          <w:rPr>
            <w:rStyle w:val="Hyperlink"/>
            <w:rFonts w:ascii="Times New Roman" w:hAnsi="Times New Roman"/>
            <w:noProof/>
          </w:rPr>
          <w:t>§3.4.B Signal Quality</w:t>
        </w:r>
        <w:r w:rsidR="00E872BD">
          <w:rPr>
            <w:noProof/>
            <w:webHidden/>
          </w:rPr>
          <w:tab/>
        </w:r>
        <w:r>
          <w:rPr>
            <w:noProof/>
            <w:webHidden/>
          </w:rPr>
          <w:fldChar w:fldCharType="begin"/>
        </w:r>
        <w:r w:rsidR="00E872BD">
          <w:rPr>
            <w:noProof/>
            <w:webHidden/>
          </w:rPr>
          <w:instrText xml:space="preserve"> PAGEREF _Toc486237319 \h </w:instrText>
        </w:r>
        <w:r>
          <w:rPr>
            <w:noProof/>
            <w:webHidden/>
          </w:rPr>
        </w:r>
        <w:r>
          <w:rPr>
            <w:noProof/>
            <w:webHidden/>
          </w:rPr>
          <w:fldChar w:fldCharType="separate"/>
        </w:r>
        <w:r w:rsidR="00CF1421">
          <w:rPr>
            <w:noProof/>
            <w:webHidden/>
          </w:rPr>
          <w:t>31</w:t>
        </w:r>
        <w:r>
          <w:rPr>
            <w:noProof/>
            <w:webHidden/>
          </w:rPr>
          <w:fldChar w:fldCharType="end"/>
        </w:r>
      </w:hyperlink>
    </w:p>
    <w:p w:rsidR="00E872BD" w:rsidRPr="00BF6EA1" w:rsidRDefault="003D6079">
      <w:pPr>
        <w:pStyle w:val="TOC3"/>
        <w:tabs>
          <w:tab w:val="right" w:leader="dot" w:pos="9350"/>
        </w:tabs>
        <w:rPr>
          <w:noProof/>
          <w:lang w:eastAsia="zh-CN"/>
        </w:rPr>
      </w:pPr>
      <w:hyperlink w:anchor="_Toc486237320" w:history="1">
        <w:r w:rsidR="00E872BD" w:rsidRPr="00A23EB2">
          <w:rPr>
            <w:rStyle w:val="Hyperlink"/>
            <w:rFonts w:ascii="Times New Roman" w:hAnsi="Times New Roman"/>
            <w:noProof/>
          </w:rPr>
          <w:t>§3.4.C Total Transit Time and Delta Time</w:t>
        </w:r>
        <w:r w:rsidR="00E872BD">
          <w:rPr>
            <w:noProof/>
            <w:webHidden/>
          </w:rPr>
          <w:tab/>
        </w:r>
        <w:r>
          <w:rPr>
            <w:noProof/>
            <w:webHidden/>
          </w:rPr>
          <w:fldChar w:fldCharType="begin"/>
        </w:r>
        <w:r w:rsidR="00E872BD">
          <w:rPr>
            <w:noProof/>
            <w:webHidden/>
          </w:rPr>
          <w:instrText xml:space="preserve"> PAGEREF _Toc486237320 \h </w:instrText>
        </w:r>
        <w:r>
          <w:rPr>
            <w:noProof/>
            <w:webHidden/>
          </w:rPr>
        </w:r>
        <w:r>
          <w:rPr>
            <w:noProof/>
            <w:webHidden/>
          </w:rPr>
          <w:fldChar w:fldCharType="separate"/>
        </w:r>
        <w:r w:rsidR="00CF1421">
          <w:rPr>
            <w:noProof/>
            <w:webHidden/>
          </w:rPr>
          <w:t>32</w:t>
        </w:r>
        <w:r>
          <w:rPr>
            <w:noProof/>
            <w:webHidden/>
          </w:rPr>
          <w:fldChar w:fldCharType="end"/>
        </w:r>
      </w:hyperlink>
    </w:p>
    <w:p w:rsidR="00E872BD" w:rsidRPr="00BF6EA1" w:rsidRDefault="003D6079">
      <w:pPr>
        <w:pStyle w:val="TOC3"/>
        <w:tabs>
          <w:tab w:val="right" w:leader="dot" w:pos="9350"/>
        </w:tabs>
        <w:rPr>
          <w:noProof/>
          <w:lang w:eastAsia="zh-CN"/>
        </w:rPr>
      </w:pPr>
      <w:hyperlink w:anchor="_Toc486237321" w:history="1">
        <w:r w:rsidR="00E872BD" w:rsidRPr="00A23EB2">
          <w:rPr>
            <w:rStyle w:val="Hyperlink"/>
            <w:rFonts w:ascii="Times New Roman" w:hAnsi="Times New Roman"/>
            <w:noProof/>
          </w:rPr>
          <w:t>§3.4.D Transit Time Ratio</w:t>
        </w:r>
        <w:r w:rsidR="00E872BD">
          <w:rPr>
            <w:noProof/>
            <w:webHidden/>
          </w:rPr>
          <w:tab/>
        </w:r>
        <w:r>
          <w:rPr>
            <w:noProof/>
            <w:webHidden/>
          </w:rPr>
          <w:fldChar w:fldCharType="begin"/>
        </w:r>
        <w:r w:rsidR="00E872BD">
          <w:rPr>
            <w:noProof/>
            <w:webHidden/>
          </w:rPr>
          <w:instrText xml:space="preserve"> PAGEREF _Toc486237321 \h </w:instrText>
        </w:r>
        <w:r>
          <w:rPr>
            <w:noProof/>
            <w:webHidden/>
          </w:rPr>
        </w:r>
        <w:r>
          <w:rPr>
            <w:noProof/>
            <w:webHidden/>
          </w:rPr>
          <w:fldChar w:fldCharType="separate"/>
        </w:r>
        <w:r w:rsidR="00CF1421">
          <w:rPr>
            <w:noProof/>
            <w:webHidden/>
          </w:rPr>
          <w:t>32</w:t>
        </w:r>
        <w:r>
          <w:rPr>
            <w:noProof/>
            <w:webHidden/>
          </w:rPr>
          <w:fldChar w:fldCharType="end"/>
        </w:r>
      </w:hyperlink>
    </w:p>
    <w:p w:rsidR="00E872BD" w:rsidRPr="00BF6EA1" w:rsidRDefault="003D6079">
      <w:pPr>
        <w:pStyle w:val="TOC1"/>
        <w:tabs>
          <w:tab w:val="left" w:pos="440"/>
          <w:tab w:val="right" w:leader="dot" w:pos="9350"/>
        </w:tabs>
        <w:rPr>
          <w:noProof/>
          <w:lang w:eastAsia="zh-CN"/>
        </w:rPr>
      </w:pPr>
      <w:hyperlink w:anchor="_Toc486237322" w:history="1">
        <w:r w:rsidR="00E872BD" w:rsidRPr="00A23EB2">
          <w:rPr>
            <w:rStyle w:val="Hyperlink"/>
            <w:rFonts w:ascii="Times New Roman" w:hAnsi="Times New Roman"/>
            <w:noProof/>
          </w:rPr>
          <w:t>4.</w:t>
        </w:r>
        <w:r w:rsidR="00E872BD" w:rsidRPr="00BF6EA1">
          <w:rPr>
            <w:noProof/>
            <w:lang w:eastAsia="zh-CN"/>
          </w:rPr>
          <w:tab/>
        </w:r>
        <w:r w:rsidR="00E872BD" w:rsidRPr="00A23EB2">
          <w:rPr>
            <w:rStyle w:val="Hyperlink"/>
            <w:rFonts w:ascii="Times New Roman" w:hAnsi="Times New Roman"/>
            <w:noProof/>
          </w:rPr>
          <w:t>How To</w:t>
        </w:r>
        <w:r w:rsidR="00E872BD">
          <w:rPr>
            <w:noProof/>
            <w:webHidden/>
          </w:rPr>
          <w:tab/>
        </w:r>
        <w:r>
          <w:rPr>
            <w:noProof/>
            <w:webHidden/>
          </w:rPr>
          <w:fldChar w:fldCharType="begin"/>
        </w:r>
        <w:r w:rsidR="00E872BD">
          <w:rPr>
            <w:noProof/>
            <w:webHidden/>
          </w:rPr>
          <w:instrText xml:space="preserve"> PAGEREF _Toc486237322 \h </w:instrText>
        </w:r>
        <w:r>
          <w:rPr>
            <w:noProof/>
            <w:webHidden/>
          </w:rPr>
        </w:r>
        <w:r>
          <w:rPr>
            <w:noProof/>
            <w:webHidden/>
          </w:rPr>
          <w:fldChar w:fldCharType="separate"/>
        </w:r>
        <w:r w:rsidR="00CF1421">
          <w:rPr>
            <w:noProof/>
            <w:webHidden/>
          </w:rPr>
          <w:t>34</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23" w:history="1">
        <w:r w:rsidR="00E872BD" w:rsidRPr="00A23EB2">
          <w:rPr>
            <w:rStyle w:val="Hyperlink"/>
            <w:rFonts w:ascii="Times New Roman" w:hAnsi="Times New Roman"/>
            <w:noProof/>
          </w:rPr>
          <w:t>§4.1 How to check if the instrument is working properly</w:t>
        </w:r>
        <w:r w:rsidR="00E872BD">
          <w:rPr>
            <w:noProof/>
            <w:webHidden/>
          </w:rPr>
          <w:tab/>
        </w:r>
        <w:r>
          <w:rPr>
            <w:noProof/>
            <w:webHidden/>
          </w:rPr>
          <w:fldChar w:fldCharType="begin"/>
        </w:r>
        <w:r w:rsidR="00E872BD">
          <w:rPr>
            <w:noProof/>
            <w:webHidden/>
          </w:rPr>
          <w:instrText xml:space="preserve"> PAGEREF _Toc486237323 \h </w:instrText>
        </w:r>
        <w:r>
          <w:rPr>
            <w:noProof/>
            <w:webHidden/>
          </w:rPr>
        </w:r>
        <w:r>
          <w:rPr>
            <w:noProof/>
            <w:webHidden/>
          </w:rPr>
          <w:fldChar w:fldCharType="separate"/>
        </w:r>
        <w:r w:rsidR="00CF1421">
          <w:rPr>
            <w:noProof/>
            <w:webHidden/>
          </w:rPr>
          <w:t>34</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24" w:history="1">
        <w:r w:rsidR="00E872BD" w:rsidRPr="00A23EB2">
          <w:rPr>
            <w:rStyle w:val="Hyperlink"/>
            <w:rFonts w:ascii="Times New Roman" w:hAnsi="Times New Roman"/>
            <w:noProof/>
          </w:rPr>
          <w:t>§4.2 How to check the liquid flowing direction</w:t>
        </w:r>
        <w:r w:rsidR="00E872BD">
          <w:rPr>
            <w:noProof/>
            <w:webHidden/>
          </w:rPr>
          <w:tab/>
        </w:r>
        <w:r>
          <w:rPr>
            <w:noProof/>
            <w:webHidden/>
          </w:rPr>
          <w:fldChar w:fldCharType="begin"/>
        </w:r>
        <w:r w:rsidR="00E872BD">
          <w:rPr>
            <w:noProof/>
            <w:webHidden/>
          </w:rPr>
          <w:instrText xml:space="preserve"> PAGEREF _Toc486237324 \h </w:instrText>
        </w:r>
        <w:r>
          <w:rPr>
            <w:noProof/>
            <w:webHidden/>
          </w:rPr>
        </w:r>
        <w:r>
          <w:rPr>
            <w:noProof/>
            <w:webHidden/>
          </w:rPr>
          <w:fldChar w:fldCharType="separate"/>
        </w:r>
        <w:r w:rsidR="00CF1421">
          <w:rPr>
            <w:noProof/>
            <w:webHidden/>
          </w:rPr>
          <w:t>34</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25" w:history="1">
        <w:r w:rsidR="00E872BD" w:rsidRPr="00A23EB2">
          <w:rPr>
            <w:rStyle w:val="Hyperlink"/>
            <w:rFonts w:ascii="Times New Roman" w:hAnsi="Times New Roman"/>
            <w:noProof/>
          </w:rPr>
          <w:t>§4.3 How to change the unit’s measurement system</w:t>
        </w:r>
        <w:r w:rsidR="00E872BD">
          <w:rPr>
            <w:noProof/>
            <w:webHidden/>
          </w:rPr>
          <w:tab/>
        </w:r>
        <w:r>
          <w:rPr>
            <w:noProof/>
            <w:webHidden/>
          </w:rPr>
          <w:fldChar w:fldCharType="begin"/>
        </w:r>
        <w:r w:rsidR="00E872BD">
          <w:rPr>
            <w:noProof/>
            <w:webHidden/>
          </w:rPr>
          <w:instrText xml:space="preserve"> PAGEREF _Toc486237325 \h </w:instrText>
        </w:r>
        <w:r>
          <w:rPr>
            <w:noProof/>
            <w:webHidden/>
          </w:rPr>
        </w:r>
        <w:r>
          <w:rPr>
            <w:noProof/>
            <w:webHidden/>
          </w:rPr>
          <w:fldChar w:fldCharType="separate"/>
        </w:r>
        <w:r w:rsidR="00CF1421">
          <w:rPr>
            <w:noProof/>
            <w:webHidden/>
          </w:rPr>
          <w:t>34</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26" w:history="1">
        <w:r w:rsidR="00E872BD" w:rsidRPr="00A23EB2">
          <w:rPr>
            <w:rStyle w:val="Hyperlink"/>
            <w:rFonts w:ascii="Times New Roman" w:hAnsi="Times New Roman"/>
            <w:noProof/>
          </w:rPr>
          <w:t>§4.4 How to select a flow rate unit</w:t>
        </w:r>
        <w:r w:rsidR="00E872BD">
          <w:rPr>
            <w:noProof/>
            <w:webHidden/>
          </w:rPr>
          <w:tab/>
        </w:r>
        <w:r>
          <w:rPr>
            <w:noProof/>
            <w:webHidden/>
          </w:rPr>
          <w:fldChar w:fldCharType="begin"/>
        </w:r>
        <w:r w:rsidR="00E872BD">
          <w:rPr>
            <w:noProof/>
            <w:webHidden/>
          </w:rPr>
          <w:instrText xml:space="preserve"> PAGEREF _Toc486237326 \h </w:instrText>
        </w:r>
        <w:r>
          <w:rPr>
            <w:noProof/>
            <w:webHidden/>
          </w:rPr>
        </w:r>
        <w:r>
          <w:rPr>
            <w:noProof/>
            <w:webHidden/>
          </w:rPr>
          <w:fldChar w:fldCharType="separate"/>
        </w:r>
        <w:r w:rsidR="00CF1421">
          <w:rPr>
            <w:noProof/>
            <w:webHidden/>
          </w:rPr>
          <w:t>34</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27" w:history="1">
        <w:r w:rsidR="00E872BD" w:rsidRPr="00A23EB2">
          <w:rPr>
            <w:rStyle w:val="Hyperlink"/>
            <w:rFonts w:ascii="Times New Roman" w:hAnsi="Times New Roman"/>
            <w:noProof/>
          </w:rPr>
          <w:t>§4.5 How to use the totalizer multiplier</w:t>
        </w:r>
        <w:r w:rsidR="00E872BD">
          <w:rPr>
            <w:noProof/>
            <w:webHidden/>
          </w:rPr>
          <w:tab/>
        </w:r>
        <w:r>
          <w:rPr>
            <w:noProof/>
            <w:webHidden/>
          </w:rPr>
          <w:fldChar w:fldCharType="begin"/>
        </w:r>
        <w:r w:rsidR="00E872BD">
          <w:rPr>
            <w:noProof/>
            <w:webHidden/>
          </w:rPr>
          <w:instrText xml:space="preserve"> PAGEREF _Toc486237327 \h </w:instrText>
        </w:r>
        <w:r>
          <w:rPr>
            <w:noProof/>
            <w:webHidden/>
          </w:rPr>
        </w:r>
        <w:r>
          <w:rPr>
            <w:noProof/>
            <w:webHidden/>
          </w:rPr>
          <w:fldChar w:fldCharType="separate"/>
        </w:r>
        <w:r w:rsidR="00CF1421">
          <w:rPr>
            <w:noProof/>
            <w:webHidden/>
          </w:rPr>
          <w:t>34</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28" w:history="1">
        <w:r w:rsidR="00E872BD" w:rsidRPr="00A23EB2">
          <w:rPr>
            <w:rStyle w:val="Hyperlink"/>
            <w:rFonts w:ascii="Times New Roman" w:hAnsi="Times New Roman"/>
            <w:noProof/>
          </w:rPr>
          <w:t>§4.6 How to turn on and off totalizers</w:t>
        </w:r>
        <w:r w:rsidR="00E872BD">
          <w:rPr>
            <w:noProof/>
            <w:webHidden/>
          </w:rPr>
          <w:tab/>
        </w:r>
        <w:r>
          <w:rPr>
            <w:noProof/>
            <w:webHidden/>
          </w:rPr>
          <w:fldChar w:fldCharType="begin"/>
        </w:r>
        <w:r w:rsidR="00E872BD">
          <w:rPr>
            <w:noProof/>
            <w:webHidden/>
          </w:rPr>
          <w:instrText xml:space="preserve"> PAGEREF _Toc486237328 \h </w:instrText>
        </w:r>
        <w:r>
          <w:rPr>
            <w:noProof/>
            <w:webHidden/>
          </w:rPr>
        </w:r>
        <w:r>
          <w:rPr>
            <w:noProof/>
            <w:webHidden/>
          </w:rPr>
          <w:fldChar w:fldCharType="separate"/>
        </w:r>
        <w:r w:rsidR="00CF1421">
          <w:rPr>
            <w:noProof/>
            <w:webHidden/>
          </w:rPr>
          <w:t>35</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29" w:history="1">
        <w:r w:rsidR="00E872BD" w:rsidRPr="00A23EB2">
          <w:rPr>
            <w:rStyle w:val="Hyperlink"/>
            <w:rFonts w:ascii="Times New Roman" w:hAnsi="Times New Roman"/>
            <w:noProof/>
          </w:rPr>
          <w:t>§4.7 How to reset the totalizer</w:t>
        </w:r>
        <w:r w:rsidR="00E872BD">
          <w:rPr>
            <w:noProof/>
            <w:webHidden/>
          </w:rPr>
          <w:tab/>
        </w:r>
        <w:r>
          <w:rPr>
            <w:noProof/>
            <w:webHidden/>
          </w:rPr>
          <w:fldChar w:fldCharType="begin"/>
        </w:r>
        <w:r w:rsidR="00E872BD">
          <w:rPr>
            <w:noProof/>
            <w:webHidden/>
          </w:rPr>
          <w:instrText xml:space="preserve"> PAGEREF _Toc486237329 \h </w:instrText>
        </w:r>
        <w:r>
          <w:rPr>
            <w:noProof/>
            <w:webHidden/>
          </w:rPr>
        </w:r>
        <w:r>
          <w:rPr>
            <w:noProof/>
            <w:webHidden/>
          </w:rPr>
          <w:fldChar w:fldCharType="separate"/>
        </w:r>
        <w:r w:rsidR="00CF1421">
          <w:rPr>
            <w:noProof/>
            <w:webHidden/>
          </w:rPr>
          <w:t>35</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30" w:history="1">
        <w:r w:rsidR="00E872BD" w:rsidRPr="00A23EB2">
          <w:rPr>
            <w:rStyle w:val="Hyperlink"/>
            <w:rFonts w:ascii="Times New Roman" w:hAnsi="Times New Roman"/>
            <w:noProof/>
          </w:rPr>
          <w:t>§4.8 How to use the damping filter to stabilize the reading</w:t>
        </w:r>
        <w:r w:rsidR="00E872BD">
          <w:rPr>
            <w:noProof/>
            <w:webHidden/>
          </w:rPr>
          <w:tab/>
        </w:r>
        <w:r>
          <w:rPr>
            <w:noProof/>
            <w:webHidden/>
          </w:rPr>
          <w:fldChar w:fldCharType="begin"/>
        </w:r>
        <w:r w:rsidR="00E872BD">
          <w:rPr>
            <w:noProof/>
            <w:webHidden/>
          </w:rPr>
          <w:instrText xml:space="preserve"> PAGEREF _Toc486237330 \h </w:instrText>
        </w:r>
        <w:r>
          <w:rPr>
            <w:noProof/>
            <w:webHidden/>
          </w:rPr>
        </w:r>
        <w:r>
          <w:rPr>
            <w:noProof/>
            <w:webHidden/>
          </w:rPr>
          <w:fldChar w:fldCharType="separate"/>
        </w:r>
        <w:r w:rsidR="00CF1421">
          <w:rPr>
            <w:noProof/>
            <w:webHidden/>
          </w:rPr>
          <w:t>35</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31" w:history="1">
        <w:r w:rsidR="00E872BD" w:rsidRPr="00A23EB2">
          <w:rPr>
            <w:rStyle w:val="Hyperlink"/>
            <w:rFonts w:ascii="Times New Roman" w:hAnsi="Times New Roman"/>
            <w:noProof/>
          </w:rPr>
          <w:t>§4.9 How to use the zero-cutoff function (Noise Filter)</w:t>
        </w:r>
        <w:r w:rsidR="00E872BD">
          <w:rPr>
            <w:noProof/>
            <w:webHidden/>
          </w:rPr>
          <w:tab/>
        </w:r>
        <w:r>
          <w:rPr>
            <w:noProof/>
            <w:webHidden/>
          </w:rPr>
          <w:fldChar w:fldCharType="begin"/>
        </w:r>
        <w:r w:rsidR="00E872BD">
          <w:rPr>
            <w:noProof/>
            <w:webHidden/>
          </w:rPr>
          <w:instrText xml:space="preserve"> PAGEREF _Toc486237331 \h </w:instrText>
        </w:r>
        <w:r>
          <w:rPr>
            <w:noProof/>
            <w:webHidden/>
          </w:rPr>
        </w:r>
        <w:r>
          <w:rPr>
            <w:noProof/>
            <w:webHidden/>
          </w:rPr>
          <w:fldChar w:fldCharType="separate"/>
        </w:r>
        <w:r w:rsidR="00CF1421">
          <w:rPr>
            <w:noProof/>
            <w:webHidden/>
          </w:rPr>
          <w:t>35</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32" w:history="1">
        <w:r w:rsidR="00E872BD" w:rsidRPr="00A23EB2">
          <w:rPr>
            <w:rStyle w:val="Hyperlink"/>
            <w:rFonts w:ascii="Times New Roman" w:hAnsi="Times New Roman"/>
            <w:noProof/>
          </w:rPr>
          <w:t>§4.10 How to set up the zero calibration</w:t>
        </w:r>
        <w:r w:rsidR="00E872BD">
          <w:rPr>
            <w:noProof/>
            <w:webHidden/>
          </w:rPr>
          <w:tab/>
        </w:r>
        <w:r>
          <w:rPr>
            <w:noProof/>
            <w:webHidden/>
          </w:rPr>
          <w:fldChar w:fldCharType="begin"/>
        </w:r>
        <w:r w:rsidR="00E872BD">
          <w:rPr>
            <w:noProof/>
            <w:webHidden/>
          </w:rPr>
          <w:instrText xml:space="preserve"> PAGEREF _Toc486237332 \h </w:instrText>
        </w:r>
        <w:r>
          <w:rPr>
            <w:noProof/>
            <w:webHidden/>
          </w:rPr>
        </w:r>
        <w:r>
          <w:rPr>
            <w:noProof/>
            <w:webHidden/>
          </w:rPr>
          <w:fldChar w:fldCharType="separate"/>
        </w:r>
        <w:r w:rsidR="00CF1421">
          <w:rPr>
            <w:noProof/>
            <w:webHidden/>
          </w:rPr>
          <w:t>35</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33" w:history="1">
        <w:r w:rsidR="00E872BD" w:rsidRPr="00A23EB2">
          <w:rPr>
            <w:rStyle w:val="Hyperlink"/>
            <w:rFonts w:ascii="Times New Roman" w:hAnsi="Times New Roman"/>
            <w:noProof/>
          </w:rPr>
          <w:t>§4.11 How to change the flow rate scale factor</w:t>
        </w:r>
        <w:r w:rsidR="00E872BD">
          <w:rPr>
            <w:noProof/>
            <w:webHidden/>
          </w:rPr>
          <w:tab/>
        </w:r>
        <w:r>
          <w:rPr>
            <w:noProof/>
            <w:webHidden/>
          </w:rPr>
          <w:fldChar w:fldCharType="begin"/>
        </w:r>
        <w:r w:rsidR="00E872BD">
          <w:rPr>
            <w:noProof/>
            <w:webHidden/>
          </w:rPr>
          <w:instrText xml:space="preserve"> PAGEREF _Toc486237333 \h </w:instrText>
        </w:r>
        <w:r>
          <w:rPr>
            <w:noProof/>
            <w:webHidden/>
          </w:rPr>
        </w:r>
        <w:r>
          <w:rPr>
            <w:noProof/>
            <w:webHidden/>
          </w:rPr>
          <w:fldChar w:fldCharType="separate"/>
        </w:r>
        <w:r w:rsidR="00CF1421">
          <w:rPr>
            <w:noProof/>
            <w:webHidden/>
          </w:rPr>
          <w:t>35</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34" w:history="1">
        <w:r w:rsidR="00E872BD" w:rsidRPr="00A23EB2">
          <w:rPr>
            <w:rStyle w:val="Hyperlink"/>
            <w:rFonts w:ascii="Times New Roman" w:hAnsi="Times New Roman"/>
            <w:noProof/>
          </w:rPr>
          <w:t>§4.12 How to use the password lock</w:t>
        </w:r>
        <w:r w:rsidR="00E872BD">
          <w:rPr>
            <w:noProof/>
            <w:webHidden/>
          </w:rPr>
          <w:tab/>
        </w:r>
        <w:r>
          <w:rPr>
            <w:noProof/>
            <w:webHidden/>
          </w:rPr>
          <w:fldChar w:fldCharType="begin"/>
        </w:r>
        <w:r w:rsidR="00E872BD">
          <w:rPr>
            <w:noProof/>
            <w:webHidden/>
          </w:rPr>
          <w:instrText xml:space="preserve"> PAGEREF _Toc486237334 \h </w:instrText>
        </w:r>
        <w:r>
          <w:rPr>
            <w:noProof/>
            <w:webHidden/>
          </w:rPr>
        </w:r>
        <w:r>
          <w:rPr>
            <w:noProof/>
            <w:webHidden/>
          </w:rPr>
          <w:fldChar w:fldCharType="separate"/>
        </w:r>
        <w:r w:rsidR="00CF1421">
          <w:rPr>
            <w:noProof/>
            <w:webHidden/>
          </w:rPr>
          <w:t>36</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35" w:history="1">
        <w:r w:rsidR="00E872BD" w:rsidRPr="00A23EB2">
          <w:rPr>
            <w:rStyle w:val="Hyperlink"/>
            <w:rFonts w:ascii="Times New Roman" w:hAnsi="Times New Roman"/>
            <w:noProof/>
          </w:rPr>
          <w:t>§4.13 How to use the built-in data logger</w:t>
        </w:r>
        <w:r w:rsidR="00E872BD">
          <w:rPr>
            <w:noProof/>
            <w:webHidden/>
          </w:rPr>
          <w:tab/>
        </w:r>
        <w:r>
          <w:rPr>
            <w:noProof/>
            <w:webHidden/>
          </w:rPr>
          <w:fldChar w:fldCharType="begin"/>
        </w:r>
        <w:r w:rsidR="00E872BD">
          <w:rPr>
            <w:noProof/>
            <w:webHidden/>
          </w:rPr>
          <w:instrText xml:space="preserve"> PAGEREF _Toc486237335 \h </w:instrText>
        </w:r>
        <w:r>
          <w:rPr>
            <w:noProof/>
            <w:webHidden/>
          </w:rPr>
        </w:r>
        <w:r>
          <w:rPr>
            <w:noProof/>
            <w:webHidden/>
          </w:rPr>
          <w:fldChar w:fldCharType="separate"/>
        </w:r>
        <w:r w:rsidR="00CF1421">
          <w:rPr>
            <w:noProof/>
            <w:webHidden/>
          </w:rPr>
          <w:t>36</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36" w:history="1">
        <w:r w:rsidR="00E872BD" w:rsidRPr="00A23EB2">
          <w:rPr>
            <w:rStyle w:val="Hyperlink"/>
            <w:rFonts w:ascii="Times New Roman" w:hAnsi="Times New Roman"/>
            <w:noProof/>
          </w:rPr>
          <w:t>§4.14 How to use the Frequency Output</w:t>
        </w:r>
        <w:r w:rsidR="00E872BD">
          <w:rPr>
            <w:noProof/>
            <w:webHidden/>
          </w:rPr>
          <w:tab/>
        </w:r>
        <w:r>
          <w:rPr>
            <w:noProof/>
            <w:webHidden/>
          </w:rPr>
          <w:fldChar w:fldCharType="begin"/>
        </w:r>
        <w:r w:rsidR="00E872BD">
          <w:rPr>
            <w:noProof/>
            <w:webHidden/>
          </w:rPr>
          <w:instrText xml:space="preserve"> PAGEREF _Toc486237336 \h </w:instrText>
        </w:r>
        <w:r>
          <w:rPr>
            <w:noProof/>
            <w:webHidden/>
          </w:rPr>
        </w:r>
        <w:r>
          <w:rPr>
            <w:noProof/>
            <w:webHidden/>
          </w:rPr>
          <w:fldChar w:fldCharType="separate"/>
        </w:r>
        <w:r w:rsidR="00CF1421">
          <w:rPr>
            <w:noProof/>
            <w:webHidden/>
          </w:rPr>
          <w:t>36</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37" w:history="1">
        <w:r w:rsidR="00E872BD" w:rsidRPr="00A23EB2">
          <w:rPr>
            <w:rStyle w:val="Hyperlink"/>
            <w:rFonts w:ascii="Times New Roman" w:hAnsi="Times New Roman"/>
            <w:noProof/>
          </w:rPr>
          <w:t>§4.15 How to use the Totalizer Pulse Output</w:t>
        </w:r>
        <w:r w:rsidR="00E872BD">
          <w:rPr>
            <w:noProof/>
            <w:webHidden/>
          </w:rPr>
          <w:tab/>
        </w:r>
        <w:r>
          <w:rPr>
            <w:noProof/>
            <w:webHidden/>
          </w:rPr>
          <w:fldChar w:fldCharType="begin"/>
        </w:r>
        <w:r w:rsidR="00E872BD">
          <w:rPr>
            <w:noProof/>
            <w:webHidden/>
          </w:rPr>
          <w:instrText xml:space="preserve"> PAGEREF _Toc486237337 \h </w:instrText>
        </w:r>
        <w:r>
          <w:rPr>
            <w:noProof/>
            <w:webHidden/>
          </w:rPr>
        </w:r>
        <w:r>
          <w:rPr>
            <w:noProof/>
            <w:webHidden/>
          </w:rPr>
          <w:fldChar w:fldCharType="separate"/>
        </w:r>
        <w:r w:rsidR="00CF1421">
          <w:rPr>
            <w:noProof/>
            <w:webHidden/>
          </w:rPr>
          <w:t>36</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38" w:history="1">
        <w:r w:rsidR="00E872BD" w:rsidRPr="00A23EB2">
          <w:rPr>
            <w:rStyle w:val="Hyperlink"/>
            <w:rFonts w:ascii="Times New Roman" w:hAnsi="Times New Roman"/>
            <w:noProof/>
          </w:rPr>
          <w:t>§4.16 How to set up the alarm signal</w:t>
        </w:r>
        <w:r w:rsidR="00E872BD">
          <w:rPr>
            <w:noProof/>
            <w:webHidden/>
          </w:rPr>
          <w:tab/>
        </w:r>
        <w:r>
          <w:rPr>
            <w:noProof/>
            <w:webHidden/>
          </w:rPr>
          <w:fldChar w:fldCharType="begin"/>
        </w:r>
        <w:r w:rsidR="00E872BD">
          <w:rPr>
            <w:noProof/>
            <w:webHidden/>
          </w:rPr>
          <w:instrText xml:space="preserve"> PAGEREF _Toc486237338 \h </w:instrText>
        </w:r>
        <w:r>
          <w:rPr>
            <w:noProof/>
            <w:webHidden/>
          </w:rPr>
        </w:r>
        <w:r>
          <w:rPr>
            <w:noProof/>
            <w:webHidden/>
          </w:rPr>
          <w:fldChar w:fldCharType="separate"/>
        </w:r>
        <w:r w:rsidR="00CF1421">
          <w:rPr>
            <w:noProof/>
            <w:webHidden/>
          </w:rPr>
          <w:t>37</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39" w:history="1">
        <w:r w:rsidR="00E872BD" w:rsidRPr="00A23EB2">
          <w:rPr>
            <w:rStyle w:val="Hyperlink"/>
            <w:rFonts w:ascii="Times New Roman" w:hAnsi="Times New Roman"/>
            <w:noProof/>
          </w:rPr>
          <w:t>§4.17 How to use the built-in Buzzer</w:t>
        </w:r>
        <w:r w:rsidR="00E872BD">
          <w:rPr>
            <w:noProof/>
            <w:webHidden/>
          </w:rPr>
          <w:tab/>
        </w:r>
        <w:r>
          <w:rPr>
            <w:noProof/>
            <w:webHidden/>
          </w:rPr>
          <w:fldChar w:fldCharType="begin"/>
        </w:r>
        <w:r w:rsidR="00E872BD">
          <w:rPr>
            <w:noProof/>
            <w:webHidden/>
          </w:rPr>
          <w:instrText xml:space="preserve"> PAGEREF _Toc486237339 \h </w:instrText>
        </w:r>
        <w:r>
          <w:rPr>
            <w:noProof/>
            <w:webHidden/>
          </w:rPr>
        </w:r>
        <w:r>
          <w:rPr>
            <w:noProof/>
            <w:webHidden/>
          </w:rPr>
          <w:fldChar w:fldCharType="separate"/>
        </w:r>
        <w:r w:rsidR="00CF1421">
          <w:rPr>
            <w:noProof/>
            <w:webHidden/>
          </w:rPr>
          <w:t>38</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40" w:history="1">
        <w:r w:rsidR="00E872BD" w:rsidRPr="00A23EB2">
          <w:rPr>
            <w:rStyle w:val="Hyperlink"/>
            <w:rFonts w:ascii="Times New Roman" w:hAnsi="Times New Roman"/>
            <w:noProof/>
          </w:rPr>
          <w:t>§4.18 How to use the OCT output</w:t>
        </w:r>
        <w:r w:rsidR="00E872BD">
          <w:rPr>
            <w:noProof/>
            <w:webHidden/>
          </w:rPr>
          <w:tab/>
        </w:r>
        <w:r>
          <w:rPr>
            <w:noProof/>
            <w:webHidden/>
          </w:rPr>
          <w:fldChar w:fldCharType="begin"/>
        </w:r>
        <w:r w:rsidR="00E872BD">
          <w:rPr>
            <w:noProof/>
            <w:webHidden/>
          </w:rPr>
          <w:instrText xml:space="preserve"> PAGEREF _Toc486237340 \h </w:instrText>
        </w:r>
        <w:r>
          <w:rPr>
            <w:noProof/>
            <w:webHidden/>
          </w:rPr>
        </w:r>
        <w:r>
          <w:rPr>
            <w:noProof/>
            <w:webHidden/>
          </w:rPr>
          <w:fldChar w:fldCharType="separate"/>
        </w:r>
        <w:r w:rsidR="00CF1421">
          <w:rPr>
            <w:noProof/>
            <w:webHidden/>
          </w:rPr>
          <w:t>38</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41" w:history="1">
        <w:r w:rsidR="00E872BD" w:rsidRPr="00A23EB2">
          <w:rPr>
            <w:rStyle w:val="Hyperlink"/>
            <w:rFonts w:ascii="Times New Roman" w:hAnsi="Times New Roman"/>
            <w:noProof/>
          </w:rPr>
          <w:t>§4.19 How to use the relay output</w:t>
        </w:r>
        <w:r w:rsidR="00E872BD">
          <w:rPr>
            <w:noProof/>
            <w:webHidden/>
          </w:rPr>
          <w:tab/>
        </w:r>
        <w:r>
          <w:rPr>
            <w:noProof/>
            <w:webHidden/>
          </w:rPr>
          <w:fldChar w:fldCharType="begin"/>
        </w:r>
        <w:r w:rsidR="00E872BD">
          <w:rPr>
            <w:noProof/>
            <w:webHidden/>
          </w:rPr>
          <w:instrText xml:space="preserve"> PAGEREF _Toc486237341 \h </w:instrText>
        </w:r>
        <w:r>
          <w:rPr>
            <w:noProof/>
            <w:webHidden/>
          </w:rPr>
        </w:r>
        <w:r>
          <w:rPr>
            <w:noProof/>
            <w:webHidden/>
          </w:rPr>
          <w:fldChar w:fldCharType="separate"/>
        </w:r>
        <w:r w:rsidR="00CF1421">
          <w:rPr>
            <w:noProof/>
            <w:webHidden/>
          </w:rPr>
          <w:t>39</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42" w:history="1">
        <w:r w:rsidR="00E872BD" w:rsidRPr="00A23EB2">
          <w:rPr>
            <w:rStyle w:val="Hyperlink"/>
            <w:rFonts w:ascii="Times New Roman" w:hAnsi="Times New Roman"/>
            <w:noProof/>
          </w:rPr>
          <w:t>§4.20 How to use the 4-20mA output interface</w:t>
        </w:r>
        <w:r w:rsidR="00E872BD">
          <w:rPr>
            <w:noProof/>
            <w:webHidden/>
          </w:rPr>
          <w:tab/>
        </w:r>
        <w:r>
          <w:rPr>
            <w:noProof/>
            <w:webHidden/>
          </w:rPr>
          <w:fldChar w:fldCharType="begin"/>
        </w:r>
        <w:r w:rsidR="00E872BD">
          <w:rPr>
            <w:noProof/>
            <w:webHidden/>
          </w:rPr>
          <w:instrText xml:space="preserve"> PAGEREF _Toc486237342 \h </w:instrText>
        </w:r>
        <w:r>
          <w:rPr>
            <w:noProof/>
            <w:webHidden/>
          </w:rPr>
        </w:r>
        <w:r>
          <w:rPr>
            <w:noProof/>
            <w:webHidden/>
          </w:rPr>
          <w:fldChar w:fldCharType="separate"/>
        </w:r>
        <w:r w:rsidR="00CF1421">
          <w:rPr>
            <w:noProof/>
            <w:webHidden/>
          </w:rPr>
          <w:t>39</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43" w:history="1">
        <w:r w:rsidR="00E872BD" w:rsidRPr="00A23EB2">
          <w:rPr>
            <w:rStyle w:val="Hyperlink"/>
            <w:rFonts w:ascii="Times New Roman" w:hAnsi="Times New Roman"/>
            <w:noProof/>
          </w:rPr>
          <w:t>§4.21 How to use the analog input</w:t>
        </w:r>
        <w:r w:rsidR="00E872BD">
          <w:rPr>
            <w:noProof/>
            <w:webHidden/>
          </w:rPr>
          <w:tab/>
        </w:r>
        <w:r>
          <w:rPr>
            <w:noProof/>
            <w:webHidden/>
          </w:rPr>
          <w:fldChar w:fldCharType="begin"/>
        </w:r>
        <w:r w:rsidR="00E872BD">
          <w:rPr>
            <w:noProof/>
            <w:webHidden/>
          </w:rPr>
          <w:instrText xml:space="preserve"> PAGEREF _Toc486237343 \h </w:instrText>
        </w:r>
        <w:r>
          <w:rPr>
            <w:noProof/>
            <w:webHidden/>
          </w:rPr>
        </w:r>
        <w:r>
          <w:rPr>
            <w:noProof/>
            <w:webHidden/>
          </w:rPr>
          <w:fldChar w:fldCharType="separate"/>
        </w:r>
        <w:r w:rsidR="00CF1421">
          <w:rPr>
            <w:noProof/>
            <w:webHidden/>
          </w:rPr>
          <w:t>40</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44" w:history="1">
        <w:r w:rsidR="00E872BD" w:rsidRPr="00A23EB2">
          <w:rPr>
            <w:rStyle w:val="Hyperlink"/>
            <w:rFonts w:ascii="Times New Roman" w:hAnsi="Times New Roman"/>
            <w:noProof/>
          </w:rPr>
          <w:t>§4.22 How to view the Totalizers</w:t>
        </w:r>
        <w:r w:rsidR="00E872BD">
          <w:rPr>
            <w:noProof/>
            <w:webHidden/>
          </w:rPr>
          <w:tab/>
        </w:r>
        <w:r>
          <w:rPr>
            <w:noProof/>
            <w:webHidden/>
          </w:rPr>
          <w:fldChar w:fldCharType="begin"/>
        </w:r>
        <w:r w:rsidR="00E872BD">
          <w:rPr>
            <w:noProof/>
            <w:webHidden/>
          </w:rPr>
          <w:instrText xml:space="preserve"> PAGEREF _Toc486237344 \h </w:instrText>
        </w:r>
        <w:r>
          <w:rPr>
            <w:noProof/>
            <w:webHidden/>
          </w:rPr>
        </w:r>
        <w:r>
          <w:rPr>
            <w:noProof/>
            <w:webHidden/>
          </w:rPr>
          <w:fldChar w:fldCharType="separate"/>
        </w:r>
        <w:r w:rsidR="00CF1421">
          <w:rPr>
            <w:noProof/>
            <w:webHidden/>
          </w:rPr>
          <w:t>41</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45" w:history="1">
        <w:r w:rsidR="00E872BD" w:rsidRPr="00A23EB2">
          <w:rPr>
            <w:rStyle w:val="Hyperlink"/>
            <w:rFonts w:ascii="Times New Roman" w:hAnsi="Times New Roman"/>
            <w:noProof/>
          </w:rPr>
          <w:t>§4.23 How to use the Working Timer</w:t>
        </w:r>
        <w:r w:rsidR="00E872BD">
          <w:rPr>
            <w:noProof/>
            <w:webHidden/>
          </w:rPr>
          <w:tab/>
        </w:r>
        <w:r>
          <w:rPr>
            <w:noProof/>
            <w:webHidden/>
          </w:rPr>
          <w:fldChar w:fldCharType="begin"/>
        </w:r>
        <w:r w:rsidR="00E872BD">
          <w:rPr>
            <w:noProof/>
            <w:webHidden/>
          </w:rPr>
          <w:instrText xml:space="preserve"> PAGEREF _Toc486237345 \h </w:instrText>
        </w:r>
        <w:r>
          <w:rPr>
            <w:noProof/>
            <w:webHidden/>
          </w:rPr>
        </w:r>
        <w:r>
          <w:rPr>
            <w:noProof/>
            <w:webHidden/>
          </w:rPr>
          <w:fldChar w:fldCharType="separate"/>
        </w:r>
        <w:r w:rsidR="00CF1421">
          <w:rPr>
            <w:noProof/>
            <w:webHidden/>
          </w:rPr>
          <w:t>41</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46" w:history="1">
        <w:r w:rsidR="00E872BD" w:rsidRPr="00A23EB2">
          <w:rPr>
            <w:rStyle w:val="Hyperlink"/>
            <w:rFonts w:ascii="Times New Roman" w:hAnsi="Times New Roman"/>
            <w:noProof/>
          </w:rPr>
          <w:t>§4.24 How to modify the built-in calendar</w:t>
        </w:r>
        <w:r w:rsidR="00E872BD">
          <w:rPr>
            <w:noProof/>
            <w:webHidden/>
          </w:rPr>
          <w:tab/>
        </w:r>
        <w:r>
          <w:rPr>
            <w:noProof/>
            <w:webHidden/>
          </w:rPr>
          <w:fldChar w:fldCharType="begin"/>
        </w:r>
        <w:r w:rsidR="00E872BD">
          <w:rPr>
            <w:noProof/>
            <w:webHidden/>
          </w:rPr>
          <w:instrText xml:space="preserve"> PAGEREF _Toc486237346 \h </w:instrText>
        </w:r>
        <w:r>
          <w:rPr>
            <w:noProof/>
            <w:webHidden/>
          </w:rPr>
        </w:r>
        <w:r>
          <w:rPr>
            <w:noProof/>
            <w:webHidden/>
          </w:rPr>
          <w:fldChar w:fldCharType="separate"/>
        </w:r>
        <w:r w:rsidR="00CF1421">
          <w:rPr>
            <w:noProof/>
            <w:webHidden/>
          </w:rPr>
          <w:t>41</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47" w:history="1">
        <w:r w:rsidR="00E872BD" w:rsidRPr="00A23EB2">
          <w:rPr>
            <w:rStyle w:val="Hyperlink"/>
            <w:rFonts w:ascii="Times New Roman" w:hAnsi="Times New Roman"/>
            <w:noProof/>
          </w:rPr>
          <w:t>§4.25 How to use the manual totalizer</w:t>
        </w:r>
        <w:r w:rsidR="00E872BD">
          <w:rPr>
            <w:noProof/>
            <w:webHidden/>
          </w:rPr>
          <w:tab/>
        </w:r>
        <w:r>
          <w:rPr>
            <w:noProof/>
            <w:webHidden/>
          </w:rPr>
          <w:fldChar w:fldCharType="begin"/>
        </w:r>
        <w:r w:rsidR="00E872BD">
          <w:rPr>
            <w:noProof/>
            <w:webHidden/>
          </w:rPr>
          <w:instrText xml:space="preserve"> PAGEREF _Toc486237347 \h </w:instrText>
        </w:r>
        <w:r>
          <w:rPr>
            <w:noProof/>
            <w:webHidden/>
          </w:rPr>
        </w:r>
        <w:r>
          <w:rPr>
            <w:noProof/>
            <w:webHidden/>
          </w:rPr>
          <w:fldChar w:fldCharType="separate"/>
        </w:r>
        <w:r w:rsidR="00CF1421">
          <w:rPr>
            <w:noProof/>
            <w:webHidden/>
          </w:rPr>
          <w:t>41</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48" w:history="1">
        <w:r w:rsidR="00E872BD" w:rsidRPr="00A23EB2">
          <w:rPr>
            <w:rStyle w:val="Hyperlink"/>
            <w:rFonts w:ascii="Times New Roman" w:hAnsi="Times New Roman"/>
            <w:noProof/>
          </w:rPr>
          <w:t>§4.26 How to check the ESN</w:t>
        </w:r>
        <w:r w:rsidR="00E872BD">
          <w:rPr>
            <w:noProof/>
            <w:webHidden/>
          </w:rPr>
          <w:tab/>
        </w:r>
        <w:r>
          <w:rPr>
            <w:noProof/>
            <w:webHidden/>
          </w:rPr>
          <w:fldChar w:fldCharType="begin"/>
        </w:r>
        <w:r w:rsidR="00E872BD">
          <w:rPr>
            <w:noProof/>
            <w:webHidden/>
          </w:rPr>
          <w:instrText xml:space="preserve"> PAGEREF _Toc486237348 \h </w:instrText>
        </w:r>
        <w:r>
          <w:rPr>
            <w:noProof/>
            <w:webHidden/>
          </w:rPr>
        </w:r>
        <w:r>
          <w:rPr>
            <w:noProof/>
            <w:webHidden/>
          </w:rPr>
          <w:fldChar w:fldCharType="separate"/>
        </w:r>
        <w:r w:rsidR="00CF1421">
          <w:rPr>
            <w:noProof/>
            <w:webHidden/>
          </w:rPr>
          <w:t>41</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49" w:history="1">
        <w:r w:rsidR="00E872BD" w:rsidRPr="00A23EB2">
          <w:rPr>
            <w:rStyle w:val="Hyperlink"/>
            <w:rFonts w:ascii="Times New Roman" w:hAnsi="Times New Roman"/>
            <w:noProof/>
          </w:rPr>
          <w:t>§4.27 How to adjust the LCD contrast</w:t>
        </w:r>
        <w:r w:rsidR="00E872BD">
          <w:rPr>
            <w:noProof/>
            <w:webHidden/>
          </w:rPr>
          <w:tab/>
        </w:r>
        <w:r>
          <w:rPr>
            <w:noProof/>
            <w:webHidden/>
          </w:rPr>
          <w:fldChar w:fldCharType="begin"/>
        </w:r>
        <w:r w:rsidR="00E872BD">
          <w:rPr>
            <w:noProof/>
            <w:webHidden/>
          </w:rPr>
          <w:instrText xml:space="preserve"> PAGEREF _Toc486237349 \h </w:instrText>
        </w:r>
        <w:r>
          <w:rPr>
            <w:noProof/>
            <w:webHidden/>
          </w:rPr>
        </w:r>
        <w:r>
          <w:rPr>
            <w:noProof/>
            <w:webHidden/>
          </w:rPr>
          <w:fldChar w:fldCharType="separate"/>
        </w:r>
        <w:r w:rsidR="00CF1421">
          <w:rPr>
            <w:noProof/>
            <w:webHidden/>
          </w:rPr>
          <w:t>41</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50" w:history="1">
        <w:r w:rsidR="00E872BD" w:rsidRPr="00A23EB2">
          <w:rPr>
            <w:rStyle w:val="Hyperlink"/>
            <w:rFonts w:ascii="Times New Roman" w:hAnsi="Times New Roman"/>
            <w:noProof/>
          </w:rPr>
          <w:t>§4.28 What to do when the flow rate reading jumps abnormally</w:t>
        </w:r>
        <w:r w:rsidR="00E872BD">
          <w:rPr>
            <w:noProof/>
            <w:webHidden/>
          </w:rPr>
          <w:tab/>
        </w:r>
        <w:r>
          <w:rPr>
            <w:noProof/>
            <w:webHidden/>
          </w:rPr>
          <w:fldChar w:fldCharType="begin"/>
        </w:r>
        <w:r w:rsidR="00E872BD">
          <w:rPr>
            <w:noProof/>
            <w:webHidden/>
          </w:rPr>
          <w:instrText xml:space="preserve"> PAGEREF _Toc486237350 \h </w:instrText>
        </w:r>
        <w:r>
          <w:rPr>
            <w:noProof/>
            <w:webHidden/>
          </w:rPr>
        </w:r>
        <w:r>
          <w:rPr>
            <w:noProof/>
            <w:webHidden/>
          </w:rPr>
          <w:fldChar w:fldCharType="separate"/>
        </w:r>
        <w:r w:rsidR="00CF1421">
          <w:rPr>
            <w:noProof/>
            <w:webHidden/>
          </w:rPr>
          <w:t>41</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51" w:history="1">
        <w:r w:rsidR="00E872BD" w:rsidRPr="00A23EB2">
          <w:rPr>
            <w:rStyle w:val="Hyperlink"/>
            <w:rFonts w:ascii="Times New Roman" w:hAnsi="Times New Roman"/>
            <w:noProof/>
          </w:rPr>
          <w:t>§4.29 How to calibrate the flow meter</w:t>
        </w:r>
        <w:r w:rsidR="00E872BD">
          <w:rPr>
            <w:noProof/>
            <w:webHidden/>
          </w:rPr>
          <w:tab/>
        </w:r>
        <w:r>
          <w:rPr>
            <w:noProof/>
            <w:webHidden/>
          </w:rPr>
          <w:fldChar w:fldCharType="begin"/>
        </w:r>
        <w:r w:rsidR="00E872BD">
          <w:rPr>
            <w:noProof/>
            <w:webHidden/>
          </w:rPr>
          <w:instrText xml:space="preserve"> PAGEREF _Toc486237351 \h </w:instrText>
        </w:r>
        <w:r>
          <w:rPr>
            <w:noProof/>
            <w:webHidden/>
          </w:rPr>
        </w:r>
        <w:r>
          <w:rPr>
            <w:noProof/>
            <w:webHidden/>
          </w:rPr>
          <w:fldChar w:fldCharType="separate"/>
        </w:r>
        <w:r w:rsidR="00CF1421">
          <w:rPr>
            <w:noProof/>
            <w:webHidden/>
          </w:rPr>
          <w:t>42</w:t>
        </w:r>
        <w:r>
          <w:rPr>
            <w:noProof/>
            <w:webHidden/>
          </w:rPr>
          <w:fldChar w:fldCharType="end"/>
        </w:r>
      </w:hyperlink>
    </w:p>
    <w:p w:rsidR="00E872BD" w:rsidRPr="00BF6EA1" w:rsidRDefault="003D6079">
      <w:pPr>
        <w:pStyle w:val="TOC1"/>
        <w:tabs>
          <w:tab w:val="left" w:pos="440"/>
          <w:tab w:val="right" w:leader="dot" w:pos="9350"/>
        </w:tabs>
        <w:rPr>
          <w:noProof/>
          <w:lang w:eastAsia="zh-CN"/>
        </w:rPr>
      </w:pPr>
      <w:hyperlink w:anchor="_Toc486237352" w:history="1">
        <w:r w:rsidR="00E872BD" w:rsidRPr="00A23EB2">
          <w:rPr>
            <w:rStyle w:val="Hyperlink"/>
            <w:rFonts w:ascii="Times New Roman" w:hAnsi="Times New Roman"/>
            <w:noProof/>
          </w:rPr>
          <w:t>5.</w:t>
        </w:r>
        <w:r w:rsidR="00E872BD" w:rsidRPr="00BF6EA1">
          <w:rPr>
            <w:noProof/>
            <w:lang w:eastAsia="zh-CN"/>
          </w:rPr>
          <w:tab/>
        </w:r>
        <w:r w:rsidR="00E872BD" w:rsidRPr="00A23EB2">
          <w:rPr>
            <w:rStyle w:val="Hyperlink"/>
            <w:rFonts w:ascii="Times New Roman" w:hAnsi="Times New Roman"/>
            <w:noProof/>
          </w:rPr>
          <w:t>Menu Window Details</w:t>
        </w:r>
        <w:r w:rsidR="00E872BD">
          <w:rPr>
            <w:noProof/>
            <w:webHidden/>
          </w:rPr>
          <w:tab/>
        </w:r>
        <w:r>
          <w:rPr>
            <w:noProof/>
            <w:webHidden/>
          </w:rPr>
          <w:fldChar w:fldCharType="begin"/>
        </w:r>
        <w:r w:rsidR="00E872BD">
          <w:rPr>
            <w:noProof/>
            <w:webHidden/>
          </w:rPr>
          <w:instrText xml:space="preserve"> PAGEREF _Toc486237352 \h </w:instrText>
        </w:r>
        <w:r>
          <w:rPr>
            <w:noProof/>
            <w:webHidden/>
          </w:rPr>
        </w:r>
        <w:r>
          <w:rPr>
            <w:noProof/>
            <w:webHidden/>
          </w:rPr>
          <w:fldChar w:fldCharType="separate"/>
        </w:r>
        <w:r w:rsidR="00CF1421">
          <w:rPr>
            <w:noProof/>
            <w:webHidden/>
          </w:rPr>
          <w:t>43</w:t>
        </w:r>
        <w:r>
          <w:rPr>
            <w:noProof/>
            <w:webHidden/>
          </w:rPr>
          <w:fldChar w:fldCharType="end"/>
        </w:r>
      </w:hyperlink>
    </w:p>
    <w:p w:rsidR="00E872BD" w:rsidRPr="00BF6EA1" w:rsidRDefault="003D6079">
      <w:pPr>
        <w:pStyle w:val="TOC1"/>
        <w:tabs>
          <w:tab w:val="left" w:pos="440"/>
          <w:tab w:val="right" w:leader="dot" w:pos="9350"/>
        </w:tabs>
        <w:rPr>
          <w:noProof/>
          <w:lang w:eastAsia="zh-CN"/>
        </w:rPr>
      </w:pPr>
      <w:hyperlink w:anchor="_Toc486237353" w:history="1">
        <w:r w:rsidR="00E872BD" w:rsidRPr="00A23EB2">
          <w:rPr>
            <w:rStyle w:val="Hyperlink"/>
            <w:rFonts w:ascii="Times New Roman" w:hAnsi="Times New Roman"/>
            <w:noProof/>
          </w:rPr>
          <w:t>6.</w:t>
        </w:r>
        <w:r w:rsidR="00E872BD" w:rsidRPr="00BF6EA1">
          <w:rPr>
            <w:noProof/>
            <w:lang w:eastAsia="zh-CN"/>
          </w:rPr>
          <w:tab/>
        </w:r>
        <w:r w:rsidR="00E872BD" w:rsidRPr="00A23EB2">
          <w:rPr>
            <w:rStyle w:val="Hyperlink"/>
            <w:rFonts w:ascii="Times New Roman" w:hAnsi="Times New Roman"/>
            <w:noProof/>
          </w:rPr>
          <w:t>Troubleshooting</w:t>
        </w:r>
        <w:r w:rsidR="00E872BD">
          <w:rPr>
            <w:noProof/>
            <w:webHidden/>
          </w:rPr>
          <w:tab/>
        </w:r>
        <w:r>
          <w:rPr>
            <w:noProof/>
            <w:webHidden/>
          </w:rPr>
          <w:fldChar w:fldCharType="begin"/>
        </w:r>
        <w:r w:rsidR="00E872BD">
          <w:rPr>
            <w:noProof/>
            <w:webHidden/>
          </w:rPr>
          <w:instrText xml:space="preserve"> PAGEREF _Toc486237353 \h </w:instrText>
        </w:r>
        <w:r>
          <w:rPr>
            <w:noProof/>
            <w:webHidden/>
          </w:rPr>
        </w:r>
        <w:r>
          <w:rPr>
            <w:noProof/>
            <w:webHidden/>
          </w:rPr>
          <w:fldChar w:fldCharType="separate"/>
        </w:r>
        <w:r w:rsidR="00CF1421">
          <w:rPr>
            <w:noProof/>
            <w:webHidden/>
          </w:rPr>
          <w:t>48</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54" w:history="1">
        <w:r w:rsidR="00E872BD" w:rsidRPr="00A23EB2">
          <w:rPr>
            <w:rStyle w:val="Hyperlink"/>
            <w:rFonts w:ascii="Times New Roman" w:hAnsi="Times New Roman"/>
            <w:noProof/>
          </w:rPr>
          <w:t>§6.1 Power-on Errors</w:t>
        </w:r>
        <w:r w:rsidR="00E872BD">
          <w:rPr>
            <w:noProof/>
            <w:webHidden/>
          </w:rPr>
          <w:tab/>
        </w:r>
        <w:r>
          <w:rPr>
            <w:noProof/>
            <w:webHidden/>
          </w:rPr>
          <w:fldChar w:fldCharType="begin"/>
        </w:r>
        <w:r w:rsidR="00E872BD">
          <w:rPr>
            <w:noProof/>
            <w:webHidden/>
          </w:rPr>
          <w:instrText xml:space="preserve"> PAGEREF _Toc486237354 \h </w:instrText>
        </w:r>
        <w:r>
          <w:rPr>
            <w:noProof/>
            <w:webHidden/>
          </w:rPr>
        </w:r>
        <w:r>
          <w:rPr>
            <w:noProof/>
            <w:webHidden/>
          </w:rPr>
          <w:fldChar w:fldCharType="separate"/>
        </w:r>
        <w:r w:rsidR="00CF1421">
          <w:rPr>
            <w:noProof/>
            <w:webHidden/>
          </w:rPr>
          <w:t>48</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55" w:history="1">
        <w:r w:rsidR="00E872BD" w:rsidRPr="00A23EB2">
          <w:rPr>
            <w:rStyle w:val="Hyperlink"/>
            <w:rFonts w:ascii="Times New Roman" w:hAnsi="Times New Roman"/>
            <w:noProof/>
          </w:rPr>
          <w:t>§6.2 Working Status Errors</w:t>
        </w:r>
        <w:r w:rsidR="00E872BD">
          <w:rPr>
            <w:noProof/>
            <w:webHidden/>
          </w:rPr>
          <w:tab/>
        </w:r>
        <w:r>
          <w:rPr>
            <w:noProof/>
            <w:webHidden/>
          </w:rPr>
          <w:fldChar w:fldCharType="begin"/>
        </w:r>
        <w:r w:rsidR="00E872BD">
          <w:rPr>
            <w:noProof/>
            <w:webHidden/>
          </w:rPr>
          <w:instrText xml:space="preserve"> PAGEREF _Toc486237355 \h </w:instrText>
        </w:r>
        <w:r>
          <w:rPr>
            <w:noProof/>
            <w:webHidden/>
          </w:rPr>
        </w:r>
        <w:r>
          <w:rPr>
            <w:noProof/>
            <w:webHidden/>
          </w:rPr>
          <w:fldChar w:fldCharType="separate"/>
        </w:r>
        <w:r w:rsidR="00CF1421">
          <w:rPr>
            <w:noProof/>
            <w:webHidden/>
          </w:rPr>
          <w:t>48</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56" w:history="1">
        <w:r w:rsidR="00E872BD" w:rsidRPr="00A23EB2">
          <w:rPr>
            <w:rStyle w:val="Hyperlink"/>
            <w:rFonts w:ascii="Times New Roman" w:hAnsi="Times New Roman"/>
            <w:noProof/>
          </w:rPr>
          <w:t>§6.3 Other Problems and Solutions</w:t>
        </w:r>
        <w:r w:rsidR="00E872BD">
          <w:rPr>
            <w:noProof/>
            <w:webHidden/>
          </w:rPr>
          <w:tab/>
        </w:r>
        <w:r>
          <w:rPr>
            <w:noProof/>
            <w:webHidden/>
          </w:rPr>
          <w:fldChar w:fldCharType="begin"/>
        </w:r>
        <w:r w:rsidR="00E872BD">
          <w:rPr>
            <w:noProof/>
            <w:webHidden/>
          </w:rPr>
          <w:instrText xml:space="preserve"> PAGEREF _Toc486237356 \h </w:instrText>
        </w:r>
        <w:r>
          <w:rPr>
            <w:noProof/>
            <w:webHidden/>
          </w:rPr>
        </w:r>
        <w:r>
          <w:rPr>
            <w:noProof/>
            <w:webHidden/>
          </w:rPr>
          <w:fldChar w:fldCharType="separate"/>
        </w:r>
        <w:r w:rsidR="00CF1421">
          <w:rPr>
            <w:noProof/>
            <w:webHidden/>
          </w:rPr>
          <w:t>49</w:t>
        </w:r>
        <w:r>
          <w:rPr>
            <w:noProof/>
            <w:webHidden/>
          </w:rPr>
          <w:fldChar w:fldCharType="end"/>
        </w:r>
      </w:hyperlink>
    </w:p>
    <w:p w:rsidR="00E872BD" w:rsidRPr="00BF6EA1" w:rsidRDefault="003D6079">
      <w:pPr>
        <w:pStyle w:val="TOC1"/>
        <w:tabs>
          <w:tab w:val="left" w:pos="440"/>
          <w:tab w:val="right" w:leader="dot" w:pos="9350"/>
        </w:tabs>
        <w:rPr>
          <w:noProof/>
          <w:lang w:eastAsia="zh-CN"/>
        </w:rPr>
      </w:pPr>
      <w:hyperlink w:anchor="_Toc486237357" w:history="1">
        <w:r w:rsidR="00E872BD" w:rsidRPr="00A23EB2">
          <w:rPr>
            <w:rStyle w:val="Hyperlink"/>
            <w:rFonts w:ascii="Times New Roman" w:hAnsi="Times New Roman"/>
            <w:noProof/>
          </w:rPr>
          <w:t>7.</w:t>
        </w:r>
        <w:r w:rsidR="00E872BD" w:rsidRPr="00BF6EA1">
          <w:rPr>
            <w:noProof/>
            <w:lang w:eastAsia="zh-CN"/>
          </w:rPr>
          <w:tab/>
        </w:r>
        <w:r w:rsidR="00E872BD" w:rsidRPr="00A23EB2">
          <w:rPr>
            <w:rStyle w:val="Hyperlink"/>
            <w:rFonts w:ascii="Times New Roman" w:hAnsi="Times New Roman"/>
            <w:noProof/>
          </w:rPr>
          <w:t>Communication</w:t>
        </w:r>
        <w:r w:rsidR="00E872BD">
          <w:rPr>
            <w:noProof/>
            <w:webHidden/>
          </w:rPr>
          <w:tab/>
        </w:r>
        <w:r>
          <w:rPr>
            <w:noProof/>
            <w:webHidden/>
          </w:rPr>
          <w:fldChar w:fldCharType="begin"/>
        </w:r>
        <w:r w:rsidR="00E872BD">
          <w:rPr>
            <w:noProof/>
            <w:webHidden/>
          </w:rPr>
          <w:instrText xml:space="preserve"> PAGEREF _Toc486237357 \h </w:instrText>
        </w:r>
        <w:r>
          <w:rPr>
            <w:noProof/>
            <w:webHidden/>
          </w:rPr>
        </w:r>
        <w:r>
          <w:rPr>
            <w:noProof/>
            <w:webHidden/>
          </w:rPr>
          <w:fldChar w:fldCharType="separate"/>
        </w:r>
        <w:r w:rsidR="00CF1421">
          <w:rPr>
            <w:noProof/>
            <w:webHidden/>
          </w:rPr>
          <w:t>51</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58" w:history="1">
        <w:r w:rsidR="00E872BD" w:rsidRPr="00A23EB2">
          <w:rPr>
            <w:rStyle w:val="Hyperlink"/>
            <w:rFonts w:ascii="Times New Roman" w:hAnsi="Times New Roman"/>
            <w:noProof/>
          </w:rPr>
          <w:t>§7.1 General</w:t>
        </w:r>
        <w:r w:rsidR="00E872BD">
          <w:rPr>
            <w:noProof/>
            <w:webHidden/>
          </w:rPr>
          <w:tab/>
        </w:r>
        <w:r>
          <w:rPr>
            <w:noProof/>
            <w:webHidden/>
          </w:rPr>
          <w:fldChar w:fldCharType="begin"/>
        </w:r>
        <w:r w:rsidR="00E872BD">
          <w:rPr>
            <w:noProof/>
            <w:webHidden/>
          </w:rPr>
          <w:instrText xml:space="preserve"> PAGEREF _Toc486237358 \h </w:instrText>
        </w:r>
        <w:r>
          <w:rPr>
            <w:noProof/>
            <w:webHidden/>
          </w:rPr>
        </w:r>
        <w:r>
          <w:rPr>
            <w:noProof/>
            <w:webHidden/>
          </w:rPr>
          <w:fldChar w:fldCharType="separate"/>
        </w:r>
        <w:r w:rsidR="00CF1421">
          <w:rPr>
            <w:noProof/>
            <w:webHidden/>
          </w:rPr>
          <w:t>51</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59" w:history="1">
        <w:r w:rsidR="00E872BD" w:rsidRPr="00A23EB2">
          <w:rPr>
            <w:rStyle w:val="Hyperlink"/>
            <w:rFonts w:ascii="Times New Roman" w:hAnsi="Times New Roman"/>
            <w:noProof/>
          </w:rPr>
          <w:t>§7.2 Connect the Flowmeter to a PC</w:t>
        </w:r>
        <w:r w:rsidR="00E872BD">
          <w:rPr>
            <w:noProof/>
            <w:webHidden/>
          </w:rPr>
          <w:tab/>
        </w:r>
        <w:r>
          <w:rPr>
            <w:noProof/>
            <w:webHidden/>
          </w:rPr>
          <w:fldChar w:fldCharType="begin"/>
        </w:r>
        <w:r w:rsidR="00E872BD">
          <w:rPr>
            <w:noProof/>
            <w:webHidden/>
          </w:rPr>
          <w:instrText xml:space="preserve"> PAGEREF _Toc486237359 \h </w:instrText>
        </w:r>
        <w:r>
          <w:rPr>
            <w:noProof/>
            <w:webHidden/>
          </w:rPr>
        </w:r>
        <w:r>
          <w:rPr>
            <w:noProof/>
            <w:webHidden/>
          </w:rPr>
          <w:fldChar w:fldCharType="separate"/>
        </w:r>
        <w:r w:rsidR="00CF1421">
          <w:rPr>
            <w:noProof/>
            <w:webHidden/>
          </w:rPr>
          <w:t>51</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60" w:history="1">
        <w:r w:rsidR="00E872BD" w:rsidRPr="00A23EB2">
          <w:rPr>
            <w:rStyle w:val="Hyperlink"/>
            <w:rFonts w:ascii="Times New Roman" w:hAnsi="Times New Roman"/>
            <w:noProof/>
          </w:rPr>
          <w:t>§7.3 Check the Flowmeter COM Port Settings</w:t>
        </w:r>
        <w:r w:rsidR="00E872BD">
          <w:rPr>
            <w:noProof/>
            <w:webHidden/>
          </w:rPr>
          <w:tab/>
        </w:r>
        <w:r>
          <w:rPr>
            <w:noProof/>
            <w:webHidden/>
          </w:rPr>
          <w:fldChar w:fldCharType="begin"/>
        </w:r>
        <w:r w:rsidR="00E872BD">
          <w:rPr>
            <w:noProof/>
            <w:webHidden/>
          </w:rPr>
          <w:instrText xml:space="preserve"> PAGEREF _Toc486237360 \h </w:instrText>
        </w:r>
        <w:r>
          <w:rPr>
            <w:noProof/>
            <w:webHidden/>
          </w:rPr>
        </w:r>
        <w:r>
          <w:rPr>
            <w:noProof/>
            <w:webHidden/>
          </w:rPr>
          <w:fldChar w:fldCharType="separate"/>
        </w:r>
        <w:r w:rsidR="00CF1421">
          <w:rPr>
            <w:noProof/>
            <w:webHidden/>
          </w:rPr>
          <w:t>51</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61" w:history="1">
        <w:r w:rsidR="00E872BD" w:rsidRPr="00A23EB2">
          <w:rPr>
            <w:rStyle w:val="Hyperlink"/>
            <w:rFonts w:ascii="Times New Roman" w:hAnsi="Times New Roman"/>
            <w:noProof/>
          </w:rPr>
          <w:t>§7.4 Set up PC Software</w:t>
        </w:r>
        <w:r w:rsidR="00E872BD">
          <w:rPr>
            <w:noProof/>
            <w:webHidden/>
          </w:rPr>
          <w:tab/>
        </w:r>
        <w:r>
          <w:rPr>
            <w:noProof/>
            <w:webHidden/>
          </w:rPr>
          <w:fldChar w:fldCharType="begin"/>
        </w:r>
        <w:r w:rsidR="00E872BD">
          <w:rPr>
            <w:noProof/>
            <w:webHidden/>
          </w:rPr>
          <w:instrText xml:space="preserve"> PAGEREF _Toc486237361 \h </w:instrText>
        </w:r>
        <w:r>
          <w:rPr>
            <w:noProof/>
            <w:webHidden/>
          </w:rPr>
        </w:r>
        <w:r>
          <w:rPr>
            <w:noProof/>
            <w:webHidden/>
          </w:rPr>
          <w:fldChar w:fldCharType="separate"/>
        </w:r>
        <w:r w:rsidR="00CF1421">
          <w:rPr>
            <w:noProof/>
            <w:webHidden/>
          </w:rPr>
          <w:t>51</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62" w:history="1">
        <w:r w:rsidR="00E872BD" w:rsidRPr="00A23EB2">
          <w:rPr>
            <w:rStyle w:val="Hyperlink"/>
            <w:rFonts w:ascii="Times New Roman" w:hAnsi="Times New Roman"/>
            <w:noProof/>
          </w:rPr>
          <w:t>§7.5 Communication Protocol</w:t>
        </w:r>
        <w:r w:rsidR="00E872BD">
          <w:rPr>
            <w:noProof/>
            <w:webHidden/>
          </w:rPr>
          <w:tab/>
        </w:r>
        <w:r>
          <w:rPr>
            <w:noProof/>
            <w:webHidden/>
          </w:rPr>
          <w:fldChar w:fldCharType="begin"/>
        </w:r>
        <w:r w:rsidR="00E872BD">
          <w:rPr>
            <w:noProof/>
            <w:webHidden/>
          </w:rPr>
          <w:instrText xml:space="preserve"> PAGEREF _Toc486237362 \h </w:instrText>
        </w:r>
        <w:r>
          <w:rPr>
            <w:noProof/>
            <w:webHidden/>
          </w:rPr>
        </w:r>
        <w:r>
          <w:rPr>
            <w:noProof/>
            <w:webHidden/>
          </w:rPr>
          <w:fldChar w:fldCharType="separate"/>
        </w:r>
        <w:r w:rsidR="00CF1421">
          <w:rPr>
            <w:noProof/>
            <w:webHidden/>
          </w:rPr>
          <w:t>52</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63" w:history="1">
        <w:r w:rsidR="00E872BD" w:rsidRPr="00A23EB2">
          <w:rPr>
            <w:rStyle w:val="Hyperlink"/>
            <w:rFonts w:ascii="Times New Roman" w:hAnsi="Times New Roman"/>
            <w:noProof/>
          </w:rPr>
          <w:t>§7.6 Protocol Prefix Usage</w:t>
        </w:r>
        <w:r w:rsidR="00E872BD">
          <w:rPr>
            <w:noProof/>
            <w:webHidden/>
          </w:rPr>
          <w:tab/>
        </w:r>
        <w:r>
          <w:rPr>
            <w:noProof/>
            <w:webHidden/>
          </w:rPr>
          <w:fldChar w:fldCharType="begin"/>
        </w:r>
        <w:r w:rsidR="00E872BD">
          <w:rPr>
            <w:noProof/>
            <w:webHidden/>
          </w:rPr>
          <w:instrText xml:space="preserve"> PAGEREF _Toc486237363 \h </w:instrText>
        </w:r>
        <w:r>
          <w:rPr>
            <w:noProof/>
            <w:webHidden/>
          </w:rPr>
        </w:r>
        <w:r>
          <w:rPr>
            <w:noProof/>
            <w:webHidden/>
          </w:rPr>
          <w:fldChar w:fldCharType="separate"/>
        </w:r>
        <w:r w:rsidR="00CF1421">
          <w:rPr>
            <w:noProof/>
            <w:webHidden/>
          </w:rPr>
          <w:t>53</w:t>
        </w:r>
        <w:r>
          <w:rPr>
            <w:noProof/>
            <w:webHidden/>
          </w:rPr>
          <w:fldChar w:fldCharType="end"/>
        </w:r>
      </w:hyperlink>
    </w:p>
    <w:p w:rsidR="00E872BD" w:rsidRPr="00BF6EA1" w:rsidRDefault="003D6079">
      <w:pPr>
        <w:pStyle w:val="TOC1"/>
        <w:tabs>
          <w:tab w:val="left" w:pos="440"/>
          <w:tab w:val="right" w:leader="dot" w:pos="9350"/>
        </w:tabs>
        <w:rPr>
          <w:noProof/>
          <w:lang w:eastAsia="zh-CN"/>
        </w:rPr>
      </w:pPr>
      <w:hyperlink w:anchor="_Toc486237364" w:history="1">
        <w:r w:rsidR="00E872BD" w:rsidRPr="00A23EB2">
          <w:rPr>
            <w:rStyle w:val="Hyperlink"/>
            <w:rFonts w:ascii="Times New Roman" w:hAnsi="Times New Roman"/>
            <w:noProof/>
          </w:rPr>
          <w:t>8.</w:t>
        </w:r>
        <w:r w:rsidR="00E872BD" w:rsidRPr="00BF6EA1">
          <w:rPr>
            <w:noProof/>
            <w:lang w:eastAsia="zh-CN"/>
          </w:rPr>
          <w:tab/>
        </w:r>
        <w:r w:rsidR="00E872BD" w:rsidRPr="00A23EB2">
          <w:rPr>
            <w:rStyle w:val="Hyperlink"/>
            <w:rFonts w:ascii="Times New Roman" w:hAnsi="Times New Roman"/>
            <w:noProof/>
          </w:rPr>
          <w:t>Thermal Energy Measurement</w:t>
        </w:r>
        <w:r w:rsidR="00E872BD">
          <w:rPr>
            <w:noProof/>
            <w:webHidden/>
          </w:rPr>
          <w:tab/>
        </w:r>
        <w:r>
          <w:rPr>
            <w:noProof/>
            <w:webHidden/>
          </w:rPr>
          <w:fldChar w:fldCharType="begin"/>
        </w:r>
        <w:r w:rsidR="00E872BD">
          <w:rPr>
            <w:noProof/>
            <w:webHidden/>
          </w:rPr>
          <w:instrText xml:space="preserve"> PAGEREF _Toc486237364 \h </w:instrText>
        </w:r>
        <w:r>
          <w:rPr>
            <w:noProof/>
            <w:webHidden/>
          </w:rPr>
        </w:r>
        <w:r>
          <w:rPr>
            <w:noProof/>
            <w:webHidden/>
          </w:rPr>
          <w:fldChar w:fldCharType="separate"/>
        </w:r>
        <w:r w:rsidR="00CF1421">
          <w:rPr>
            <w:noProof/>
            <w:webHidden/>
          </w:rPr>
          <w:t>55</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65" w:history="1">
        <w:r w:rsidR="00E872BD" w:rsidRPr="00A23EB2">
          <w:rPr>
            <w:rStyle w:val="Hyperlink"/>
            <w:rFonts w:ascii="Times New Roman" w:hAnsi="Times New Roman"/>
            <w:noProof/>
          </w:rPr>
          <w:t>§</w:t>
        </w:r>
        <w:r w:rsidR="00E872BD" w:rsidRPr="00A23EB2">
          <w:rPr>
            <w:rStyle w:val="Hyperlink"/>
            <w:rFonts w:ascii="Times New Roman" w:hAnsi="Times New Roman"/>
            <w:noProof/>
            <w:lang w:eastAsia="zh-CN"/>
          </w:rPr>
          <w:t>8</w:t>
        </w:r>
        <w:r w:rsidR="00E872BD" w:rsidRPr="00A23EB2">
          <w:rPr>
            <w:rStyle w:val="Hyperlink"/>
            <w:rFonts w:ascii="Times New Roman" w:hAnsi="Times New Roman"/>
            <w:noProof/>
          </w:rPr>
          <w:t>.1 Introduction</w:t>
        </w:r>
        <w:r w:rsidR="00E872BD">
          <w:rPr>
            <w:noProof/>
            <w:webHidden/>
          </w:rPr>
          <w:tab/>
        </w:r>
        <w:r>
          <w:rPr>
            <w:noProof/>
            <w:webHidden/>
          </w:rPr>
          <w:fldChar w:fldCharType="begin"/>
        </w:r>
        <w:r w:rsidR="00E872BD">
          <w:rPr>
            <w:noProof/>
            <w:webHidden/>
          </w:rPr>
          <w:instrText xml:space="preserve"> PAGEREF _Toc486237365 \h </w:instrText>
        </w:r>
        <w:r>
          <w:rPr>
            <w:noProof/>
            <w:webHidden/>
          </w:rPr>
        </w:r>
        <w:r>
          <w:rPr>
            <w:noProof/>
            <w:webHidden/>
          </w:rPr>
          <w:fldChar w:fldCharType="separate"/>
        </w:r>
        <w:r w:rsidR="00CF1421">
          <w:rPr>
            <w:noProof/>
            <w:webHidden/>
          </w:rPr>
          <w:t>55</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66" w:history="1">
        <w:r w:rsidR="00E872BD" w:rsidRPr="00A23EB2">
          <w:rPr>
            <w:rStyle w:val="Hyperlink"/>
            <w:rFonts w:ascii="Times New Roman" w:hAnsi="Times New Roman"/>
            <w:noProof/>
          </w:rPr>
          <w:t>§8.2 Thermal Energy Measurement</w:t>
        </w:r>
        <w:r w:rsidR="00E872BD">
          <w:rPr>
            <w:noProof/>
            <w:webHidden/>
          </w:rPr>
          <w:tab/>
        </w:r>
        <w:r>
          <w:rPr>
            <w:noProof/>
            <w:webHidden/>
          </w:rPr>
          <w:fldChar w:fldCharType="begin"/>
        </w:r>
        <w:r w:rsidR="00E872BD">
          <w:rPr>
            <w:noProof/>
            <w:webHidden/>
          </w:rPr>
          <w:instrText xml:space="preserve"> PAGEREF _Toc486237366 \h </w:instrText>
        </w:r>
        <w:r>
          <w:rPr>
            <w:noProof/>
            <w:webHidden/>
          </w:rPr>
        </w:r>
        <w:r>
          <w:rPr>
            <w:noProof/>
            <w:webHidden/>
          </w:rPr>
          <w:fldChar w:fldCharType="separate"/>
        </w:r>
        <w:r w:rsidR="00CF1421">
          <w:rPr>
            <w:noProof/>
            <w:webHidden/>
          </w:rPr>
          <w:t>55</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67" w:history="1">
        <w:r w:rsidR="00E872BD" w:rsidRPr="00A23EB2">
          <w:rPr>
            <w:rStyle w:val="Hyperlink"/>
            <w:rFonts w:ascii="Times New Roman" w:hAnsi="Times New Roman"/>
            <w:noProof/>
          </w:rPr>
          <w:t>§8.3 Calibration</w:t>
        </w:r>
        <w:r w:rsidR="00E872BD">
          <w:rPr>
            <w:noProof/>
            <w:webHidden/>
          </w:rPr>
          <w:tab/>
        </w:r>
        <w:r>
          <w:rPr>
            <w:noProof/>
            <w:webHidden/>
          </w:rPr>
          <w:fldChar w:fldCharType="begin"/>
        </w:r>
        <w:r w:rsidR="00E872BD">
          <w:rPr>
            <w:noProof/>
            <w:webHidden/>
          </w:rPr>
          <w:instrText xml:space="preserve"> PAGEREF _Toc486237367 \h </w:instrText>
        </w:r>
        <w:r>
          <w:rPr>
            <w:noProof/>
            <w:webHidden/>
          </w:rPr>
        </w:r>
        <w:r>
          <w:rPr>
            <w:noProof/>
            <w:webHidden/>
          </w:rPr>
          <w:fldChar w:fldCharType="separate"/>
        </w:r>
        <w:r w:rsidR="00CF1421">
          <w:rPr>
            <w:noProof/>
            <w:webHidden/>
          </w:rPr>
          <w:t>56</w:t>
        </w:r>
        <w:r>
          <w:rPr>
            <w:noProof/>
            <w:webHidden/>
          </w:rPr>
          <w:fldChar w:fldCharType="end"/>
        </w:r>
      </w:hyperlink>
    </w:p>
    <w:p w:rsidR="00E872BD" w:rsidRPr="00BF6EA1" w:rsidRDefault="003D6079">
      <w:pPr>
        <w:pStyle w:val="TOC1"/>
        <w:tabs>
          <w:tab w:val="left" w:pos="440"/>
          <w:tab w:val="right" w:leader="dot" w:pos="9350"/>
        </w:tabs>
        <w:rPr>
          <w:noProof/>
          <w:lang w:eastAsia="zh-CN"/>
        </w:rPr>
      </w:pPr>
      <w:hyperlink w:anchor="_Toc486237368" w:history="1">
        <w:r w:rsidR="00E872BD" w:rsidRPr="00A23EB2">
          <w:rPr>
            <w:rStyle w:val="Hyperlink"/>
            <w:rFonts w:ascii="Times New Roman" w:hAnsi="Times New Roman"/>
            <w:noProof/>
          </w:rPr>
          <w:t>9.</w:t>
        </w:r>
        <w:r w:rsidR="00E872BD" w:rsidRPr="00BF6EA1">
          <w:rPr>
            <w:noProof/>
            <w:lang w:eastAsia="zh-CN"/>
          </w:rPr>
          <w:tab/>
        </w:r>
        <w:r w:rsidR="00E872BD" w:rsidRPr="00A23EB2">
          <w:rPr>
            <w:rStyle w:val="Hyperlink"/>
            <w:rFonts w:ascii="Times New Roman" w:hAnsi="Times New Roman"/>
            <w:noProof/>
          </w:rPr>
          <w:t>Warranty and Service</w:t>
        </w:r>
        <w:r w:rsidR="00E872BD">
          <w:rPr>
            <w:noProof/>
            <w:webHidden/>
          </w:rPr>
          <w:tab/>
        </w:r>
        <w:r>
          <w:rPr>
            <w:noProof/>
            <w:webHidden/>
          </w:rPr>
          <w:fldChar w:fldCharType="begin"/>
        </w:r>
        <w:r w:rsidR="00E872BD">
          <w:rPr>
            <w:noProof/>
            <w:webHidden/>
          </w:rPr>
          <w:instrText xml:space="preserve"> PAGEREF _Toc486237368 \h </w:instrText>
        </w:r>
        <w:r>
          <w:rPr>
            <w:noProof/>
            <w:webHidden/>
          </w:rPr>
        </w:r>
        <w:r>
          <w:rPr>
            <w:noProof/>
            <w:webHidden/>
          </w:rPr>
          <w:fldChar w:fldCharType="separate"/>
        </w:r>
        <w:r w:rsidR="00CF1421">
          <w:rPr>
            <w:noProof/>
            <w:webHidden/>
          </w:rPr>
          <w:t>58</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69" w:history="1">
        <w:r w:rsidR="00E872BD" w:rsidRPr="00A23EB2">
          <w:rPr>
            <w:rStyle w:val="Hyperlink"/>
            <w:rFonts w:ascii="Times New Roman" w:hAnsi="Times New Roman"/>
            <w:noProof/>
          </w:rPr>
          <w:t>§9.1 Warranty</w:t>
        </w:r>
        <w:r w:rsidR="00E872BD">
          <w:rPr>
            <w:noProof/>
            <w:webHidden/>
          </w:rPr>
          <w:tab/>
        </w:r>
        <w:r>
          <w:rPr>
            <w:noProof/>
            <w:webHidden/>
          </w:rPr>
          <w:fldChar w:fldCharType="begin"/>
        </w:r>
        <w:r w:rsidR="00E872BD">
          <w:rPr>
            <w:noProof/>
            <w:webHidden/>
          </w:rPr>
          <w:instrText xml:space="preserve"> PAGEREF _Toc486237369 \h </w:instrText>
        </w:r>
        <w:r>
          <w:rPr>
            <w:noProof/>
            <w:webHidden/>
          </w:rPr>
        </w:r>
        <w:r>
          <w:rPr>
            <w:noProof/>
            <w:webHidden/>
          </w:rPr>
          <w:fldChar w:fldCharType="separate"/>
        </w:r>
        <w:r w:rsidR="00CF1421">
          <w:rPr>
            <w:noProof/>
            <w:webHidden/>
          </w:rPr>
          <w:t>58</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70" w:history="1">
        <w:r w:rsidR="00E872BD" w:rsidRPr="00A23EB2">
          <w:rPr>
            <w:rStyle w:val="Hyperlink"/>
            <w:rFonts w:ascii="Times New Roman" w:hAnsi="Times New Roman"/>
            <w:noProof/>
          </w:rPr>
          <w:t>§9.2 Service</w:t>
        </w:r>
        <w:r w:rsidR="00E872BD">
          <w:rPr>
            <w:noProof/>
            <w:webHidden/>
          </w:rPr>
          <w:tab/>
        </w:r>
        <w:r>
          <w:rPr>
            <w:noProof/>
            <w:webHidden/>
          </w:rPr>
          <w:fldChar w:fldCharType="begin"/>
        </w:r>
        <w:r w:rsidR="00E872BD">
          <w:rPr>
            <w:noProof/>
            <w:webHidden/>
          </w:rPr>
          <w:instrText xml:space="preserve"> PAGEREF _Toc486237370 \h </w:instrText>
        </w:r>
        <w:r>
          <w:rPr>
            <w:noProof/>
            <w:webHidden/>
          </w:rPr>
        </w:r>
        <w:r>
          <w:rPr>
            <w:noProof/>
            <w:webHidden/>
          </w:rPr>
          <w:fldChar w:fldCharType="separate"/>
        </w:r>
        <w:r w:rsidR="00CF1421">
          <w:rPr>
            <w:noProof/>
            <w:webHidden/>
          </w:rPr>
          <w:t>58</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71" w:history="1">
        <w:r w:rsidR="00E872BD" w:rsidRPr="00A23EB2">
          <w:rPr>
            <w:rStyle w:val="Hyperlink"/>
            <w:rFonts w:ascii="Times New Roman" w:hAnsi="Times New Roman"/>
            <w:noProof/>
          </w:rPr>
          <w:t>§9.3 Software Upgrade Service</w:t>
        </w:r>
        <w:r w:rsidR="00E872BD">
          <w:rPr>
            <w:noProof/>
            <w:webHidden/>
          </w:rPr>
          <w:tab/>
        </w:r>
        <w:r>
          <w:rPr>
            <w:noProof/>
            <w:webHidden/>
          </w:rPr>
          <w:fldChar w:fldCharType="begin"/>
        </w:r>
        <w:r w:rsidR="00E872BD">
          <w:rPr>
            <w:noProof/>
            <w:webHidden/>
          </w:rPr>
          <w:instrText xml:space="preserve"> PAGEREF _Toc486237371 \h </w:instrText>
        </w:r>
        <w:r>
          <w:rPr>
            <w:noProof/>
            <w:webHidden/>
          </w:rPr>
        </w:r>
        <w:r>
          <w:rPr>
            <w:noProof/>
            <w:webHidden/>
          </w:rPr>
          <w:fldChar w:fldCharType="separate"/>
        </w:r>
        <w:r w:rsidR="00CF1421">
          <w:rPr>
            <w:noProof/>
            <w:webHidden/>
          </w:rPr>
          <w:t>59</w:t>
        </w:r>
        <w:r>
          <w:rPr>
            <w:noProof/>
            <w:webHidden/>
          </w:rPr>
          <w:fldChar w:fldCharType="end"/>
        </w:r>
      </w:hyperlink>
    </w:p>
    <w:p w:rsidR="00E872BD" w:rsidRPr="00BF6EA1" w:rsidRDefault="003D6079">
      <w:pPr>
        <w:pStyle w:val="TOC1"/>
        <w:tabs>
          <w:tab w:val="left" w:pos="660"/>
          <w:tab w:val="right" w:leader="dot" w:pos="9350"/>
        </w:tabs>
        <w:rPr>
          <w:noProof/>
          <w:lang w:eastAsia="zh-CN"/>
        </w:rPr>
      </w:pPr>
      <w:hyperlink w:anchor="_Toc486237372" w:history="1">
        <w:r w:rsidR="00E872BD" w:rsidRPr="00A23EB2">
          <w:rPr>
            <w:rStyle w:val="Hyperlink"/>
            <w:rFonts w:ascii="Times New Roman" w:hAnsi="Times New Roman"/>
            <w:noProof/>
          </w:rPr>
          <w:t>10.</w:t>
        </w:r>
        <w:r w:rsidR="00E872BD" w:rsidRPr="00BF6EA1">
          <w:rPr>
            <w:noProof/>
            <w:lang w:eastAsia="zh-CN"/>
          </w:rPr>
          <w:tab/>
        </w:r>
        <w:r w:rsidR="00E872BD" w:rsidRPr="00A23EB2">
          <w:rPr>
            <w:rStyle w:val="Hyperlink"/>
            <w:rFonts w:ascii="Times New Roman" w:hAnsi="Times New Roman"/>
            <w:noProof/>
          </w:rPr>
          <w:t>Appendix</w:t>
        </w:r>
        <w:r w:rsidR="00E872BD">
          <w:rPr>
            <w:noProof/>
            <w:webHidden/>
          </w:rPr>
          <w:tab/>
        </w:r>
        <w:r>
          <w:rPr>
            <w:noProof/>
            <w:webHidden/>
          </w:rPr>
          <w:fldChar w:fldCharType="begin"/>
        </w:r>
        <w:r w:rsidR="00E872BD">
          <w:rPr>
            <w:noProof/>
            <w:webHidden/>
          </w:rPr>
          <w:instrText xml:space="preserve"> PAGEREF _Toc486237372 \h </w:instrText>
        </w:r>
        <w:r>
          <w:rPr>
            <w:noProof/>
            <w:webHidden/>
          </w:rPr>
        </w:r>
        <w:r>
          <w:rPr>
            <w:noProof/>
            <w:webHidden/>
          </w:rPr>
          <w:fldChar w:fldCharType="separate"/>
        </w:r>
        <w:r w:rsidR="00CF1421">
          <w:rPr>
            <w:noProof/>
            <w:webHidden/>
          </w:rPr>
          <w:t>60</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73" w:history="1">
        <w:r w:rsidR="00E872BD" w:rsidRPr="00A23EB2">
          <w:rPr>
            <w:rStyle w:val="Hyperlink"/>
            <w:rFonts w:ascii="Times New Roman" w:hAnsi="Times New Roman"/>
            <w:noProof/>
          </w:rPr>
          <w:t>§10.1 Wiring Diagram and Outline Drawings</w:t>
        </w:r>
        <w:r w:rsidR="00E872BD">
          <w:rPr>
            <w:noProof/>
            <w:webHidden/>
          </w:rPr>
          <w:tab/>
        </w:r>
        <w:r>
          <w:rPr>
            <w:noProof/>
            <w:webHidden/>
          </w:rPr>
          <w:fldChar w:fldCharType="begin"/>
        </w:r>
        <w:r w:rsidR="00E872BD">
          <w:rPr>
            <w:noProof/>
            <w:webHidden/>
          </w:rPr>
          <w:instrText xml:space="preserve"> PAGEREF _Toc486237373 \h </w:instrText>
        </w:r>
        <w:r>
          <w:rPr>
            <w:noProof/>
            <w:webHidden/>
          </w:rPr>
        </w:r>
        <w:r>
          <w:rPr>
            <w:noProof/>
            <w:webHidden/>
          </w:rPr>
          <w:fldChar w:fldCharType="separate"/>
        </w:r>
        <w:r w:rsidR="00CF1421">
          <w:rPr>
            <w:noProof/>
            <w:webHidden/>
          </w:rPr>
          <w:t>60</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74" w:history="1">
        <w:r w:rsidR="00E872BD" w:rsidRPr="00A23EB2">
          <w:rPr>
            <w:rStyle w:val="Hyperlink"/>
            <w:rFonts w:ascii="Times New Roman" w:hAnsi="Times New Roman"/>
            <w:noProof/>
          </w:rPr>
          <w:t>§10.2 Transducer Installation Guide</w:t>
        </w:r>
        <w:r w:rsidR="00E872BD">
          <w:rPr>
            <w:noProof/>
            <w:webHidden/>
          </w:rPr>
          <w:tab/>
        </w:r>
        <w:r>
          <w:rPr>
            <w:noProof/>
            <w:webHidden/>
          </w:rPr>
          <w:fldChar w:fldCharType="begin"/>
        </w:r>
        <w:r w:rsidR="00E872BD">
          <w:rPr>
            <w:noProof/>
            <w:webHidden/>
          </w:rPr>
          <w:instrText xml:space="preserve"> PAGEREF _Toc486237374 \h </w:instrText>
        </w:r>
        <w:r>
          <w:rPr>
            <w:noProof/>
            <w:webHidden/>
          </w:rPr>
        </w:r>
        <w:r>
          <w:rPr>
            <w:noProof/>
            <w:webHidden/>
          </w:rPr>
          <w:fldChar w:fldCharType="separate"/>
        </w:r>
        <w:r w:rsidR="00CF1421">
          <w:rPr>
            <w:noProof/>
            <w:webHidden/>
          </w:rPr>
          <w:t>62</w:t>
        </w:r>
        <w:r>
          <w:rPr>
            <w:noProof/>
            <w:webHidden/>
          </w:rPr>
          <w:fldChar w:fldCharType="end"/>
        </w:r>
      </w:hyperlink>
    </w:p>
    <w:p w:rsidR="00E872BD" w:rsidRPr="00BF6EA1" w:rsidRDefault="003D6079">
      <w:pPr>
        <w:pStyle w:val="TOC3"/>
        <w:tabs>
          <w:tab w:val="right" w:leader="dot" w:pos="9350"/>
        </w:tabs>
        <w:rPr>
          <w:noProof/>
          <w:lang w:eastAsia="zh-CN"/>
        </w:rPr>
      </w:pPr>
      <w:hyperlink w:anchor="_Toc486237375" w:history="1">
        <w:r w:rsidR="00E872BD" w:rsidRPr="00A23EB2">
          <w:rPr>
            <w:rStyle w:val="Hyperlink"/>
            <w:rFonts w:ascii="Times New Roman" w:hAnsi="Times New Roman"/>
            <w:noProof/>
          </w:rPr>
          <w:t>§10.2.A Find the mounting site</w:t>
        </w:r>
        <w:r w:rsidR="00E872BD">
          <w:rPr>
            <w:noProof/>
            <w:webHidden/>
          </w:rPr>
          <w:tab/>
        </w:r>
        <w:r>
          <w:rPr>
            <w:noProof/>
            <w:webHidden/>
          </w:rPr>
          <w:fldChar w:fldCharType="begin"/>
        </w:r>
        <w:r w:rsidR="00E872BD">
          <w:rPr>
            <w:noProof/>
            <w:webHidden/>
          </w:rPr>
          <w:instrText xml:space="preserve"> PAGEREF _Toc486237375 \h </w:instrText>
        </w:r>
        <w:r>
          <w:rPr>
            <w:noProof/>
            <w:webHidden/>
          </w:rPr>
        </w:r>
        <w:r>
          <w:rPr>
            <w:noProof/>
            <w:webHidden/>
          </w:rPr>
          <w:fldChar w:fldCharType="separate"/>
        </w:r>
        <w:r w:rsidR="00CF1421">
          <w:rPr>
            <w:noProof/>
            <w:webHidden/>
          </w:rPr>
          <w:t>62</w:t>
        </w:r>
        <w:r>
          <w:rPr>
            <w:noProof/>
            <w:webHidden/>
          </w:rPr>
          <w:fldChar w:fldCharType="end"/>
        </w:r>
      </w:hyperlink>
    </w:p>
    <w:p w:rsidR="00E872BD" w:rsidRPr="00BF6EA1" w:rsidRDefault="003D6079">
      <w:pPr>
        <w:pStyle w:val="TOC3"/>
        <w:tabs>
          <w:tab w:val="right" w:leader="dot" w:pos="9350"/>
        </w:tabs>
        <w:rPr>
          <w:noProof/>
          <w:lang w:eastAsia="zh-CN"/>
        </w:rPr>
      </w:pPr>
      <w:hyperlink w:anchor="_Toc486237376" w:history="1">
        <w:r w:rsidR="00E872BD" w:rsidRPr="00A23EB2">
          <w:rPr>
            <w:rStyle w:val="Hyperlink"/>
            <w:rFonts w:ascii="Times New Roman" w:hAnsi="Times New Roman"/>
            <w:noProof/>
          </w:rPr>
          <w:t>§10.2.B Prepare the Pipe Surface</w:t>
        </w:r>
        <w:r w:rsidR="00E872BD">
          <w:rPr>
            <w:noProof/>
            <w:webHidden/>
          </w:rPr>
          <w:tab/>
        </w:r>
        <w:r>
          <w:rPr>
            <w:noProof/>
            <w:webHidden/>
          </w:rPr>
          <w:fldChar w:fldCharType="begin"/>
        </w:r>
        <w:r w:rsidR="00E872BD">
          <w:rPr>
            <w:noProof/>
            <w:webHidden/>
          </w:rPr>
          <w:instrText xml:space="preserve"> PAGEREF _Toc486237376 \h </w:instrText>
        </w:r>
        <w:r>
          <w:rPr>
            <w:noProof/>
            <w:webHidden/>
          </w:rPr>
        </w:r>
        <w:r>
          <w:rPr>
            <w:noProof/>
            <w:webHidden/>
          </w:rPr>
          <w:fldChar w:fldCharType="separate"/>
        </w:r>
        <w:r w:rsidR="00CF1421">
          <w:rPr>
            <w:noProof/>
            <w:webHidden/>
          </w:rPr>
          <w:t>63</w:t>
        </w:r>
        <w:r>
          <w:rPr>
            <w:noProof/>
            <w:webHidden/>
          </w:rPr>
          <w:fldChar w:fldCharType="end"/>
        </w:r>
      </w:hyperlink>
    </w:p>
    <w:p w:rsidR="00E872BD" w:rsidRPr="00BF6EA1" w:rsidRDefault="003D6079">
      <w:pPr>
        <w:pStyle w:val="TOC3"/>
        <w:tabs>
          <w:tab w:val="right" w:leader="dot" w:pos="9350"/>
        </w:tabs>
        <w:rPr>
          <w:noProof/>
          <w:lang w:eastAsia="zh-CN"/>
        </w:rPr>
      </w:pPr>
      <w:hyperlink w:anchor="_Toc486237377" w:history="1">
        <w:r w:rsidR="00E872BD" w:rsidRPr="00A23EB2">
          <w:rPr>
            <w:rStyle w:val="Hyperlink"/>
            <w:rFonts w:ascii="Times New Roman" w:hAnsi="Times New Roman"/>
            <w:noProof/>
          </w:rPr>
          <w:t>§10.2.C Prepare the Transducer</w:t>
        </w:r>
        <w:r w:rsidR="00E872BD">
          <w:rPr>
            <w:noProof/>
            <w:webHidden/>
          </w:rPr>
          <w:tab/>
        </w:r>
        <w:r>
          <w:rPr>
            <w:noProof/>
            <w:webHidden/>
          </w:rPr>
          <w:fldChar w:fldCharType="begin"/>
        </w:r>
        <w:r w:rsidR="00E872BD">
          <w:rPr>
            <w:noProof/>
            <w:webHidden/>
          </w:rPr>
          <w:instrText xml:space="preserve"> PAGEREF _Toc486237377 \h </w:instrText>
        </w:r>
        <w:r>
          <w:rPr>
            <w:noProof/>
            <w:webHidden/>
          </w:rPr>
        </w:r>
        <w:r>
          <w:rPr>
            <w:noProof/>
            <w:webHidden/>
          </w:rPr>
          <w:fldChar w:fldCharType="separate"/>
        </w:r>
        <w:r w:rsidR="00CF1421">
          <w:rPr>
            <w:noProof/>
            <w:webHidden/>
          </w:rPr>
          <w:t>63</w:t>
        </w:r>
        <w:r>
          <w:rPr>
            <w:noProof/>
            <w:webHidden/>
          </w:rPr>
          <w:fldChar w:fldCharType="end"/>
        </w:r>
      </w:hyperlink>
    </w:p>
    <w:p w:rsidR="00E872BD" w:rsidRPr="00BF6EA1" w:rsidRDefault="003D6079">
      <w:pPr>
        <w:pStyle w:val="TOC3"/>
        <w:tabs>
          <w:tab w:val="right" w:leader="dot" w:pos="9350"/>
        </w:tabs>
        <w:rPr>
          <w:noProof/>
          <w:lang w:eastAsia="zh-CN"/>
        </w:rPr>
      </w:pPr>
      <w:hyperlink w:anchor="_Toc486237378" w:history="1">
        <w:r w:rsidR="00E872BD" w:rsidRPr="00A23EB2">
          <w:rPr>
            <w:rStyle w:val="Hyperlink"/>
            <w:rFonts w:ascii="Times New Roman" w:hAnsi="Times New Roman"/>
            <w:noProof/>
          </w:rPr>
          <w:t>§10.2.D Install the Transducers</w:t>
        </w:r>
        <w:r w:rsidR="00E872BD">
          <w:rPr>
            <w:noProof/>
            <w:webHidden/>
          </w:rPr>
          <w:tab/>
        </w:r>
        <w:r>
          <w:rPr>
            <w:noProof/>
            <w:webHidden/>
          </w:rPr>
          <w:fldChar w:fldCharType="begin"/>
        </w:r>
        <w:r w:rsidR="00E872BD">
          <w:rPr>
            <w:noProof/>
            <w:webHidden/>
          </w:rPr>
          <w:instrText xml:space="preserve"> PAGEREF _Toc486237378 \h </w:instrText>
        </w:r>
        <w:r>
          <w:rPr>
            <w:noProof/>
            <w:webHidden/>
          </w:rPr>
        </w:r>
        <w:r>
          <w:rPr>
            <w:noProof/>
            <w:webHidden/>
          </w:rPr>
          <w:fldChar w:fldCharType="separate"/>
        </w:r>
        <w:r w:rsidR="00CF1421">
          <w:rPr>
            <w:noProof/>
            <w:webHidden/>
          </w:rPr>
          <w:t>63</w:t>
        </w:r>
        <w:r>
          <w:rPr>
            <w:noProof/>
            <w:webHidden/>
          </w:rPr>
          <w:fldChar w:fldCharType="end"/>
        </w:r>
      </w:hyperlink>
    </w:p>
    <w:p w:rsidR="00E872BD" w:rsidRPr="00BF6EA1" w:rsidRDefault="003D6079">
      <w:pPr>
        <w:pStyle w:val="TOC2"/>
        <w:tabs>
          <w:tab w:val="right" w:leader="dot" w:pos="9350"/>
        </w:tabs>
        <w:rPr>
          <w:noProof/>
          <w:lang w:eastAsia="zh-CN"/>
        </w:rPr>
      </w:pPr>
      <w:hyperlink w:anchor="_Toc486237379" w:history="1">
        <w:r w:rsidR="00E872BD" w:rsidRPr="00A23EB2">
          <w:rPr>
            <w:rStyle w:val="Hyperlink"/>
            <w:rFonts w:ascii="Times New Roman" w:hAnsi="Times New Roman"/>
            <w:noProof/>
          </w:rPr>
          <w:t>§10.3 Pipe Size Tables</w:t>
        </w:r>
        <w:r w:rsidR="00E872BD">
          <w:rPr>
            <w:noProof/>
            <w:webHidden/>
          </w:rPr>
          <w:tab/>
        </w:r>
        <w:r>
          <w:rPr>
            <w:noProof/>
            <w:webHidden/>
          </w:rPr>
          <w:fldChar w:fldCharType="begin"/>
        </w:r>
        <w:r w:rsidR="00E872BD">
          <w:rPr>
            <w:noProof/>
            <w:webHidden/>
          </w:rPr>
          <w:instrText xml:space="preserve"> PAGEREF _Toc486237379 \h </w:instrText>
        </w:r>
        <w:r>
          <w:rPr>
            <w:noProof/>
            <w:webHidden/>
          </w:rPr>
        </w:r>
        <w:r>
          <w:rPr>
            <w:noProof/>
            <w:webHidden/>
          </w:rPr>
          <w:fldChar w:fldCharType="separate"/>
        </w:r>
        <w:r w:rsidR="00CF1421">
          <w:rPr>
            <w:noProof/>
            <w:webHidden/>
          </w:rPr>
          <w:t>66</w:t>
        </w:r>
        <w:r>
          <w:rPr>
            <w:noProof/>
            <w:webHidden/>
          </w:rPr>
          <w:fldChar w:fldCharType="end"/>
        </w:r>
      </w:hyperlink>
    </w:p>
    <w:p w:rsidR="00287F6C" w:rsidRDefault="003D6079">
      <w:pPr>
        <w:rPr>
          <w:rFonts w:ascii="Times New Roman" w:hAnsi="Times New Roman"/>
          <w:sz w:val="20"/>
          <w:szCs w:val="20"/>
        </w:rPr>
      </w:pPr>
      <w:r w:rsidRPr="001F11CE">
        <w:rPr>
          <w:rFonts w:ascii="Times New Roman" w:hAnsi="Times New Roman"/>
          <w:sz w:val="20"/>
          <w:szCs w:val="20"/>
        </w:rPr>
        <w:fldChar w:fldCharType="end"/>
      </w:r>
    </w:p>
    <w:p w:rsidR="0004105A" w:rsidRPr="003C3EF1" w:rsidRDefault="00287F6C">
      <w:pPr>
        <w:rPr>
          <w:rFonts w:ascii="Times New Roman" w:hAnsi="Times New Roman"/>
        </w:rPr>
      </w:pPr>
      <w:r>
        <w:rPr>
          <w:rFonts w:ascii="Times New Roman" w:hAnsi="Times New Roman"/>
          <w:sz w:val="20"/>
          <w:szCs w:val="20"/>
        </w:rPr>
        <w:br w:type="page"/>
      </w:r>
    </w:p>
    <w:p w:rsidR="00E23C94" w:rsidRPr="003C3EF1" w:rsidRDefault="00E23C94" w:rsidP="00B550FA">
      <w:pPr>
        <w:pStyle w:val="Heading1"/>
        <w:numPr>
          <w:ilvl w:val="0"/>
          <w:numId w:val="13"/>
        </w:numPr>
        <w:jc w:val="center"/>
        <w:rPr>
          <w:rFonts w:ascii="Times New Roman" w:hAnsi="Times New Roman" w:cs="Times New Roman"/>
          <w:color w:val="auto"/>
          <w:sz w:val="40"/>
          <w:szCs w:val="40"/>
        </w:rPr>
      </w:pPr>
      <w:bookmarkStart w:id="4" w:name="_Toc486237290"/>
      <w:r w:rsidRPr="003C3EF1">
        <w:rPr>
          <w:rFonts w:ascii="Times New Roman" w:hAnsi="Times New Roman" w:cs="Times New Roman"/>
          <w:color w:val="auto"/>
          <w:sz w:val="40"/>
          <w:szCs w:val="40"/>
        </w:rPr>
        <w:lastRenderedPageBreak/>
        <w:t>Introduction</w:t>
      </w:r>
      <w:bookmarkEnd w:id="4"/>
    </w:p>
    <w:p w:rsidR="0028489F" w:rsidRPr="003C3EF1" w:rsidRDefault="0028489F" w:rsidP="0028489F">
      <w:pPr>
        <w:pStyle w:val="Heading2"/>
        <w:rPr>
          <w:rFonts w:ascii="Times New Roman" w:hAnsi="Times New Roman"/>
          <w:color w:val="auto"/>
          <w:sz w:val="24"/>
          <w:szCs w:val="24"/>
        </w:rPr>
      </w:pPr>
      <w:bookmarkStart w:id="5" w:name="_Toc486237291"/>
      <w:r w:rsidRPr="003C3EF1">
        <w:rPr>
          <w:rFonts w:ascii="Times New Roman" w:hAnsi="Times New Roman"/>
          <w:color w:val="auto"/>
          <w:sz w:val="24"/>
          <w:szCs w:val="24"/>
        </w:rPr>
        <w:t>§1.1 Pr</w:t>
      </w:r>
      <w:r>
        <w:rPr>
          <w:rFonts w:ascii="Times New Roman" w:hAnsi="Times New Roman"/>
          <w:color w:val="auto"/>
          <w:sz w:val="24"/>
          <w:szCs w:val="24"/>
        </w:rPr>
        <w:t>eface</w:t>
      </w:r>
      <w:bookmarkEnd w:id="5"/>
    </w:p>
    <w:p w:rsidR="00D56924" w:rsidRPr="003C3EF1" w:rsidRDefault="00D56924" w:rsidP="00D56924">
      <w:pPr>
        <w:spacing w:line="360" w:lineRule="auto"/>
        <w:jc w:val="both"/>
        <w:rPr>
          <w:rFonts w:ascii="Times New Roman" w:hAnsi="Times New Roman"/>
          <w:b/>
          <w:sz w:val="28"/>
          <w:szCs w:val="28"/>
        </w:rPr>
      </w:pPr>
      <w:r w:rsidRPr="003C3EF1">
        <w:rPr>
          <w:rFonts w:ascii="Times New Roman" w:hAnsi="Times New Roman"/>
          <w:bCs/>
        </w:rPr>
        <w:t xml:space="preserve">The </w:t>
      </w:r>
      <w:r>
        <w:rPr>
          <w:rFonts w:ascii="Times New Roman" w:hAnsi="Times New Roman"/>
          <w:bCs/>
        </w:rPr>
        <w:t>EF40</w:t>
      </w:r>
      <w:r w:rsidRPr="003C3EF1">
        <w:rPr>
          <w:rFonts w:ascii="Times New Roman" w:hAnsi="Times New Roman"/>
          <w:bCs/>
        </w:rPr>
        <w:t xml:space="preserve"> </w:t>
      </w:r>
      <w:r w:rsidRPr="00FA4E6A">
        <w:rPr>
          <w:rFonts w:ascii="Times New Roman" w:hAnsi="Times New Roman"/>
        </w:rPr>
        <w:t>Wall-mount</w:t>
      </w:r>
      <w:r w:rsidRPr="003C3EF1">
        <w:rPr>
          <w:rFonts w:ascii="Times New Roman" w:hAnsi="Times New Roman"/>
        </w:rPr>
        <w:t xml:space="preserve"> </w:t>
      </w:r>
      <w:r>
        <w:rPr>
          <w:rFonts w:ascii="Times New Roman" w:hAnsi="Times New Roman"/>
        </w:rPr>
        <w:t xml:space="preserve">Ultrasonic Flow Meter </w:t>
      </w:r>
      <w:r w:rsidRPr="003C3EF1">
        <w:rPr>
          <w:rFonts w:ascii="Times New Roman" w:hAnsi="Times New Roman"/>
        </w:rPr>
        <w:t>is a revolutionary</w:t>
      </w:r>
      <w:r>
        <w:rPr>
          <w:rFonts w:ascii="Times New Roman" w:hAnsi="Times New Roman"/>
        </w:rPr>
        <w:t xml:space="preserve"> Flow &amp; BTU </w:t>
      </w:r>
      <w:r w:rsidRPr="003C3EF1">
        <w:rPr>
          <w:rFonts w:ascii="Times New Roman" w:hAnsi="Times New Roman"/>
        </w:rPr>
        <w:t>meter with rich functions. It is designed to accommodate the challenge of onsite flow and energy measurements. The applications range from</w:t>
      </w:r>
      <w:r>
        <w:rPr>
          <w:rFonts w:ascii="Times New Roman" w:hAnsi="Times New Roman"/>
        </w:rPr>
        <w:t xml:space="preserve"> </w:t>
      </w:r>
      <w:r>
        <w:rPr>
          <w:rFonts w:ascii="Times New Roman" w:hAnsi="Times New Roman"/>
          <w:b/>
        </w:rPr>
        <w:t>almost all liquids that allow ultrasonic</w:t>
      </w:r>
      <w:r w:rsidR="002E349A">
        <w:rPr>
          <w:rFonts w:ascii="Times New Roman" w:hAnsi="Times New Roman"/>
          <w:b/>
        </w:rPr>
        <w:t xml:space="preserve"> sound</w:t>
      </w:r>
      <w:r>
        <w:rPr>
          <w:rFonts w:ascii="Times New Roman" w:hAnsi="Times New Roman"/>
          <w:b/>
        </w:rPr>
        <w:t xml:space="preserve"> to propagate.</w:t>
      </w:r>
    </w:p>
    <w:p w:rsidR="00D56924" w:rsidRPr="003C3EF1" w:rsidRDefault="00D56924" w:rsidP="00D56924">
      <w:pPr>
        <w:spacing w:before="120" w:line="360" w:lineRule="auto"/>
        <w:jc w:val="both"/>
        <w:rPr>
          <w:rFonts w:ascii="Times New Roman" w:hAnsi="Times New Roman"/>
        </w:rPr>
      </w:pPr>
      <w:r w:rsidRPr="003C3EF1">
        <w:rPr>
          <w:rFonts w:ascii="Times New Roman" w:eastAsia="Times New Roman" w:hAnsi="Times New Roman"/>
          <w:bCs/>
        </w:rPr>
        <w:t xml:space="preserve">The </w:t>
      </w:r>
      <w:r>
        <w:rPr>
          <w:rFonts w:ascii="Times New Roman" w:eastAsia="Times New Roman" w:hAnsi="Times New Roman"/>
          <w:bCs/>
        </w:rPr>
        <w:t>EF40</w:t>
      </w:r>
      <w:r w:rsidRPr="003C3EF1">
        <w:rPr>
          <w:rFonts w:ascii="Times New Roman" w:eastAsia="Times New Roman" w:hAnsi="Times New Roman"/>
          <w:bCs/>
        </w:rPr>
        <w:t xml:space="preserve"> </w:t>
      </w:r>
      <w:r>
        <w:rPr>
          <w:rFonts w:ascii="Times New Roman" w:eastAsia="Times New Roman" w:hAnsi="Times New Roman"/>
          <w:bCs/>
        </w:rPr>
        <w:t>uses</w:t>
      </w:r>
      <w:r w:rsidRPr="003C3EF1">
        <w:rPr>
          <w:rFonts w:ascii="Times New Roman" w:eastAsia="Times New Roman" w:hAnsi="Times New Roman"/>
          <w:bCs/>
        </w:rPr>
        <w:t xml:space="preserve"> the latest signal processing and ultrasonic measurement technologies</w:t>
      </w:r>
      <w:r>
        <w:rPr>
          <w:rFonts w:ascii="Times New Roman" w:eastAsia="Times New Roman" w:hAnsi="Times New Roman"/>
          <w:bCs/>
        </w:rPr>
        <w:t xml:space="preserve">. It </w:t>
      </w:r>
      <w:r w:rsidRPr="003C3EF1">
        <w:rPr>
          <w:rFonts w:ascii="Times New Roman" w:eastAsia="Times New Roman" w:hAnsi="Times New Roman"/>
          <w:bCs/>
        </w:rPr>
        <w:t xml:space="preserve">offers highly accurate and reliable measurements. The meter </w:t>
      </w:r>
      <w:r w:rsidRPr="003C3EF1">
        <w:rPr>
          <w:rFonts w:ascii="Times New Roman" w:hAnsi="Times New Roman"/>
        </w:rPr>
        <w:t xml:space="preserve">is self-explanatory and simple to follow. The </w:t>
      </w:r>
      <w:r>
        <w:rPr>
          <w:rFonts w:ascii="Times New Roman" w:hAnsi="Times New Roman"/>
        </w:rPr>
        <w:t>EF40</w:t>
      </w:r>
      <w:r w:rsidRPr="003C3EF1">
        <w:rPr>
          <w:rFonts w:ascii="Times New Roman" w:hAnsi="Times New Roman"/>
        </w:rPr>
        <w:t xml:space="preserve"> is also a thermal energy meter when it is equipped with a BTU </w:t>
      </w:r>
      <w:r w:rsidR="00F15DF7" w:rsidRPr="003C3EF1">
        <w:rPr>
          <w:rFonts w:ascii="Times New Roman" w:hAnsi="Times New Roman"/>
        </w:rPr>
        <w:t xml:space="preserve">measurement </w:t>
      </w:r>
      <w:r w:rsidR="00F15DF7">
        <w:rPr>
          <w:rFonts w:ascii="Times New Roman" w:hAnsi="Times New Roman"/>
        </w:rPr>
        <w:t>module</w:t>
      </w:r>
      <w:r w:rsidRPr="003C3EF1">
        <w:rPr>
          <w:rFonts w:ascii="Times New Roman" w:hAnsi="Times New Roman"/>
        </w:rPr>
        <w:t xml:space="preserve">. </w:t>
      </w:r>
    </w:p>
    <w:p w:rsidR="00D56924" w:rsidRPr="003C3EF1" w:rsidRDefault="00D56924" w:rsidP="00D56924">
      <w:pPr>
        <w:spacing w:before="120" w:line="360" w:lineRule="auto"/>
        <w:jc w:val="both"/>
        <w:rPr>
          <w:rFonts w:ascii="Times New Roman" w:hAnsi="Times New Roman"/>
        </w:rPr>
      </w:pPr>
      <w:r w:rsidRPr="003C3EF1">
        <w:rPr>
          <w:rFonts w:ascii="Times New Roman" w:hAnsi="Times New Roman"/>
        </w:rPr>
        <w:t xml:space="preserve">The unique clamp-on fixture design, for both the flow transducers and temperature sensors, makes the installation hassle-free.  No special skills or tools are required. </w:t>
      </w:r>
    </w:p>
    <w:p w:rsidR="00D56924" w:rsidRPr="003C3EF1" w:rsidRDefault="00D56924" w:rsidP="00D56924">
      <w:pPr>
        <w:spacing w:before="120" w:line="360" w:lineRule="auto"/>
        <w:jc w:val="both"/>
        <w:rPr>
          <w:rFonts w:ascii="Times New Roman" w:hAnsi="Times New Roman"/>
          <w:b/>
        </w:rPr>
      </w:pPr>
      <w:r w:rsidRPr="003C3EF1">
        <w:rPr>
          <w:rFonts w:ascii="Times New Roman" w:hAnsi="Times New Roman"/>
        </w:rPr>
        <w:t xml:space="preserve">The </w:t>
      </w:r>
      <w:r>
        <w:rPr>
          <w:rFonts w:ascii="Times New Roman" w:hAnsi="Times New Roman"/>
        </w:rPr>
        <w:t>EF40</w:t>
      </w:r>
      <w:r w:rsidRPr="003C3EF1">
        <w:rPr>
          <w:rFonts w:ascii="Times New Roman" w:hAnsi="Times New Roman"/>
        </w:rPr>
        <w:t xml:space="preserve"> is the </w:t>
      </w:r>
      <w:r w:rsidRPr="003C3EF1">
        <w:rPr>
          <w:rFonts w:ascii="Times New Roman" w:hAnsi="Times New Roman"/>
          <w:b/>
        </w:rPr>
        <w:t xml:space="preserve">best choice for </w:t>
      </w:r>
      <w:r>
        <w:rPr>
          <w:rFonts w:ascii="Times New Roman" w:hAnsi="Times New Roman"/>
          <w:b/>
        </w:rPr>
        <w:t xml:space="preserve">long term </w:t>
      </w:r>
      <w:r w:rsidRPr="003C3EF1">
        <w:rPr>
          <w:rFonts w:ascii="Times New Roman" w:hAnsi="Times New Roman"/>
          <w:b/>
        </w:rPr>
        <w:t xml:space="preserve">flow </w:t>
      </w:r>
      <w:r>
        <w:rPr>
          <w:rFonts w:ascii="Times New Roman" w:hAnsi="Times New Roman"/>
          <w:b/>
        </w:rPr>
        <w:t>monitoring</w:t>
      </w:r>
      <w:r w:rsidRPr="003C3EF1">
        <w:rPr>
          <w:rFonts w:ascii="Times New Roman" w:hAnsi="Times New Roman"/>
          <w:b/>
        </w:rPr>
        <w:t>, HVAC energy balancing, facility management, and other demanding flow and energy monitoring applications.</w:t>
      </w:r>
    </w:p>
    <w:p w:rsidR="00D56924" w:rsidRDefault="00D56924" w:rsidP="00D56924">
      <w:pPr>
        <w:spacing w:before="120" w:line="360" w:lineRule="auto"/>
        <w:jc w:val="both"/>
        <w:rPr>
          <w:rFonts w:ascii="Times New Roman" w:hAnsi="Times New Roman"/>
        </w:rPr>
      </w:pPr>
    </w:p>
    <w:p w:rsidR="00D56924" w:rsidRPr="00056529" w:rsidRDefault="0028489F" w:rsidP="00056529">
      <w:pPr>
        <w:pStyle w:val="Heading2"/>
        <w:rPr>
          <w:rFonts w:ascii="Times New Roman" w:hAnsi="Times New Roman"/>
          <w:color w:val="auto"/>
          <w:sz w:val="24"/>
          <w:szCs w:val="24"/>
        </w:rPr>
      </w:pPr>
      <w:bookmarkStart w:id="6" w:name="_Toc486237292"/>
      <w:bookmarkStart w:id="7" w:name="OLE_LINK19"/>
      <w:bookmarkStart w:id="8" w:name="OLE_LINK20"/>
      <w:r w:rsidRPr="003C3EF1">
        <w:rPr>
          <w:rFonts w:ascii="Times New Roman" w:hAnsi="Times New Roman"/>
          <w:color w:val="auto"/>
          <w:sz w:val="24"/>
          <w:szCs w:val="24"/>
        </w:rPr>
        <w:t>§1.</w:t>
      </w:r>
      <w:r>
        <w:rPr>
          <w:rFonts w:ascii="Times New Roman" w:hAnsi="Times New Roman"/>
          <w:color w:val="auto"/>
          <w:sz w:val="24"/>
          <w:szCs w:val="24"/>
        </w:rPr>
        <w:t>2 Features</w:t>
      </w:r>
      <w:bookmarkEnd w:id="6"/>
    </w:p>
    <w:bookmarkEnd w:id="7"/>
    <w:bookmarkEnd w:id="8"/>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Accurately measures energy and flow using non-intrusive technology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Capability of measuring bi-directional flow</w:t>
      </w:r>
      <w:r w:rsidR="005842C9">
        <w:rPr>
          <w:rFonts w:ascii="Times New Roman" w:hAnsi="Times New Roman"/>
        </w:rPr>
        <w:t xml:space="preserve"> and thermal e</w:t>
      </w:r>
      <w:r w:rsidRPr="003C3EF1">
        <w:rPr>
          <w:rFonts w:ascii="Times New Roman" w:hAnsi="Times New Roman"/>
        </w:rPr>
        <w:t>nergy</w:t>
      </w:r>
      <w:r w:rsidR="005842C9">
        <w:rPr>
          <w:rFonts w:ascii="Times New Roman" w:hAnsi="Times New Roman"/>
        </w:rPr>
        <w:t xml:space="preserve"> (BTU)</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Ease of use and fast installation </w:t>
      </w:r>
    </w:p>
    <w:p w:rsidR="00D56924" w:rsidRPr="00056529"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color w:val="000000"/>
        </w:rPr>
      </w:pPr>
      <w:r w:rsidRPr="00056529">
        <w:rPr>
          <w:rFonts w:ascii="Times New Roman" w:hAnsi="Times New Roman"/>
          <w:color w:val="000000"/>
        </w:rPr>
        <w:t>Able to measure on a very wide pipe size ran</w:t>
      </w:r>
      <w:r w:rsidR="004B5FE2" w:rsidRPr="00056529">
        <w:rPr>
          <w:rFonts w:ascii="Times New Roman" w:hAnsi="Times New Roman"/>
          <w:color w:val="000000"/>
        </w:rPr>
        <w:t>ge, from 3/4</w:t>
      </w:r>
      <w:r w:rsidRPr="00056529">
        <w:rPr>
          <w:rFonts w:ascii="Times New Roman" w:hAnsi="Times New Roman"/>
          <w:color w:val="000000"/>
        </w:rPr>
        <w:t>”</w:t>
      </w:r>
      <w:r w:rsidR="004B5FE2" w:rsidRPr="00056529">
        <w:rPr>
          <w:rFonts w:ascii="Times New Roman" w:hAnsi="Times New Roman"/>
          <w:color w:val="000000"/>
        </w:rPr>
        <w:t xml:space="preserve"> (DN20) </w:t>
      </w:r>
      <w:r w:rsidRPr="00056529">
        <w:rPr>
          <w:rFonts w:ascii="Times New Roman" w:hAnsi="Times New Roman"/>
          <w:color w:val="000000"/>
        </w:rPr>
        <w:t xml:space="preserve"> up to 120”</w:t>
      </w:r>
      <w:r w:rsidR="004B5FE2" w:rsidRPr="00056529">
        <w:rPr>
          <w:rFonts w:ascii="Times New Roman" w:hAnsi="Times New Roman"/>
          <w:color w:val="000000"/>
        </w:rPr>
        <w:t xml:space="preserve"> (DN3000)</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Signal quality tracking and self-adaptation for robust performance</w:t>
      </w:r>
    </w:p>
    <w:p w:rsidR="00D56924" w:rsidRPr="003C3EF1" w:rsidRDefault="00D56924" w:rsidP="00056529">
      <w:pPr>
        <w:widowControl w:val="0"/>
        <w:numPr>
          <w:ilvl w:val="0"/>
          <w:numId w:val="1"/>
        </w:numPr>
        <w:tabs>
          <w:tab w:val="left" w:pos="180"/>
        </w:tabs>
        <w:spacing w:after="0" w:line="360" w:lineRule="auto"/>
        <w:ind w:left="360" w:right="-226" w:firstLine="0"/>
        <w:contextualSpacing/>
        <w:jc w:val="both"/>
        <w:rPr>
          <w:rFonts w:ascii="Times New Roman" w:hAnsi="Times New Roman"/>
          <w:bCs/>
        </w:rPr>
      </w:pPr>
      <w:r w:rsidRPr="003C3EF1">
        <w:rPr>
          <w:rFonts w:ascii="Times New Roman" w:hAnsi="Times New Roman"/>
          <w:bCs/>
        </w:rPr>
        <w:t>Suitable for pure liquids and liquids with some particles. No dependency on conductivity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bCs/>
        </w:rPr>
        <w:t>Suitable for all commonly used pipes</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Self-explanatory user interface. Step-by-step Quick Start guidance </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Optional built-in  data logger </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PC software for data download and real-time data acquisition</w:t>
      </w:r>
      <w:r w:rsidR="002E349A">
        <w:rPr>
          <w:rFonts w:ascii="Times New Roman" w:hAnsi="Times New Roman"/>
        </w:rPr>
        <w:t xml:space="preserve"> </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±0.5% of linearity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Accuracy: ±1% of reading in velocity plus ±0.03ft/s (10mm/s)</w:t>
      </w:r>
    </w:p>
    <w:p w:rsidR="00D56924" w:rsidRDefault="00D56924" w:rsidP="00D56924">
      <w:pPr>
        <w:pStyle w:val="NoSpacing"/>
        <w:spacing w:line="360" w:lineRule="auto"/>
        <w:ind w:left="1440"/>
        <w:contextualSpacing/>
        <w:jc w:val="both"/>
        <w:rPr>
          <w:rFonts w:ascii="Times New Roman" w:hAnsi="Times New Roman"/>
        </w:rPr>
      </w:pPr>
    </w:p>
    <w:p w:rsidR="006F3C5B" w:rsidRDefault="006F3C5B" w:rsidP="00D56924">
      <w:pPr>
        <w:pStyle w:val="NoSpacing"/>
        <w:spacing w:line="360" w:lineRule="auto"/>
        <w:ind w:left="1440"/>
        <w:contextualSpacing/>
        <w:jc w:val="both"/>
        <w:rPr>
          <w:rFonts w:ascii="Times New Roman" w:hAnsi="Times New Roman"/>
        </w:rPr>
      </w:pPr>
    </w:p>
    <w:p w:rsidR="006F3C5B" w:rsidRDefault="006F3C5B" w:rsidP="00D56924">
      <w:pPr>
        <w:pStyle w:val="NoSpacing"/>
        <w:spacing w:line="360" w:lineRule="auto"/>
        <w:ind w:left="1440"/>
        <w:contextualSpacing/>
        <w:jc w:val="both"/>
        <w:rPr>
          <w:rFonts w:ascii="Times New Roman" w:hAnsi="Times New Roman"/>
        </w:rPr>
      </w:pPr>
    </w:p>
    <w:p w:rsidR="006F3C5B" w:rsidRDefault="006F3C5B" w:rsidP="00D56924">
      <w:pPr>
        <w:pStyle w:val="NoSpacing"/>
        <w:spacing w:line="360" w:lineRule="auto"/>
        <w:ind w:left="1440"/>
        <w:contextualSpacing/>
        <w:jc w:val="both"/>
        <w:rPr>
          <w:rFonts w:ascii="Times New Roman" w:hAnsi="Times New Roman"/>
        </w:rPr>
      </w:pPr>
    </w:p>
    <w:p w:rsidR="006F3C5B" w:rsidRPr="003C3EF1" w:rsidRDefault="006F3C5B" w:rsidP="00D56924">
      <w:pPr>
        <w:pStyle w:val="NoSpacing"/>
        <w:spacing w:line="360" w:lineRule="auto"/>
        <w:ind w:left="1440"/>
        <w:contextualSpacing/>
        <w:jc w:val="both"/>
        <w:rPr>
          <w:rFonts w:ascii="Times New Roman" w:hAnsi="Times New Roman"/>
        </w:rPr>
      </w:pPr>
    </w:p>
    <w:p w:rsidR="0028489F" w:rsidRPr="00FA4E6A" w:rsidRDefault="0028489F" w:rsidP="0028489F">
      <w:pPr>
        <w:pStyle w:val="Heading2"/>
        <w:rPr>
          <w:rFonts w:ascii="Times New Roman" w:hAnsi="Times New Roman"/>
          <w:color w:val="auto"/>
          <w:sz w:val="24"/>
          <w:szCs w:val="24"/>
        </w:rPr>
      </w:pPr>
      <w:bookmarkStart w:id="9" w:name="_Toc486237293"/>
      <w:r w:rsidRPr="003C3EF1">
        <w:rPr>
          <w:rFonts w:ascii="Times New Roman" w:hAnsi="Times New Roman"/>
          <w:color w:val="auto"/>
          <w:sz w:val="24"/>
          <w:szCs w:val="24"/>
        </w:rPr>
        <w:lastRenderedPageBreak/>
        <w:t>§1.</w:t>
      </w:r>
      <w:r w:rsidR="008B637A">
        <w:rPr>
          <w:rFonts w:ascii="Times New Roman" w:hAnsi="Times New Roman"/>
          <w:color w:val="auto"/>
          <w:sz w:val="24"/>
          <w:szCs w:val="24"/>
        </w:rPr>
        <w:t>3</w:t>
      </w:r>
      <w:r>
        <w:rPr>
          <w:rFonts w:ascii="Times New Roman" w:hAnsi="Times New Roman"/>
          <w:color w:val="auto"/>
          <w:sz w:val="24"/>
          <w:szCs w:val="24"/>
        </w:rPr>
        <w:t xml:space="preserve"> Typical Applications</w:t>
      </w:r>
      <w:bookmarkEnd w:id="9"/>
    </w:p>
    <w:p w:rsidR="00D56924" w:rsidRPr="003C3EF1" w:rsidRDefault="00D56924" w:rsidP="00D56924">
      <w:pPr>
        <w:pStyle w:val="NoSpacing"/>
        <w:spacing w:line="360" w:lineRule="auto"/>
        <w:contextualSpacing/>
        <w:jc w:val="both"/>
        <w:rPr>
          <w:rFonts w:ascii="Times New Roman" w:hAnsi="Times New Roman"/>
          <w:b/>
        </w:rPr>
      </w:pPr>
      <w:r w:rsidRPr="003C3EF1">
        <w:rPr>
          <w:rFonts w:ascii="Times New Roman" w:hAnsi="Times New Roman"/>
          <w:bCs/>
        </w:rPr>
        <w:t xml:space="preserve">The </w:t>
      </w:r>
      <w:r>
        <w:rPr>
          <w:rFonts w:ascii="Times New Roman" w:hAnsi="Times New Roman"/>
          <w:bCs/>
        </w:rPr>
        <w:t>EF40</w:t>
      </w:r>
      <w:r w:rsidRPr="003C3EF1">
        <w:rPr>
          <w:rFonts w:ascii="Times New Roman" w:hAnsi="Times New Roman"/>
          <w:bCs/>
        </w:rPr>
        <w:t xml:space="preserve"> </w:t>
      </w:r>
      <w:r>
        <w:rPr>
          <w:rFonts w:ascii="Times New Roman" w:hAnsi="Times New Roman"/>
          <w:bCs/>
        </w:rPr>
        <w:t xml:space="preserve">wall-mount </w:t>
      </w:r>
      <w:r w:rsidRPr="003C3EF1">
        <w:rPr>
          <w:rFonts w:ascii="Times New Roman" w:hAnsi="Times New Roman"/>
          <w:bCs/>
        </w:rPr>
        <w:t>flow</w:t>
      </w:r>
      <w:r>
        <w:rPr>
          <w:rFonts w:ascii="Times New Roman" w:hAnsi="Times New Roman"/>
          <w:bCs/>
        </w:rPr>
        <w:t xml:space="preserve"> </w:t>
      </w:r>
      <w:r w:rsidRPr="003C3EF1">
        <w:rPr>
          <w:rFonts w:ascii="Times New Roman" w:hAnsi="Times New Roman"/>
          <w:bCs/>
        </w:rPr>
        <w:t>and BTU meter is a perfect fit for the following applications: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Energy consumption supervision and water conservation management</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Cooling system and air conditioning/glycol solutions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Water, including hot water, chilled water, city water, sea water, and more </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Sewage and drainage water with small particle </w:t>
      </w:r>
      <w:r w:rsidR="0009513E">
        <w:rPr>
          <w:sz w:val="22"/>
          <w:szCs w:val="22"/>
        </w:rPr>
        <w:t>concentration</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Oil, including crude oil, lubricating oil, diesel oil, fuel oil, and more</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Various chemicals, including alcohol, acids, and more </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Solvents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Beverage and food processors</w:t>
      </w:r>
    </w:p>
    <w:p w:rsidR="00D56924" w:rsidRPr="003C3EF1" w:rsidRDefault="003D6079" w:rsidP="0028489F">
      <w:pPr>
        <w:pStyle w:val="NormalWeb"/>
        <w:numPr>
          <w:ilvl w:val="0"/>
          <w:numId w:val="12"/>
        </w:numPr>
        <w:tabs>
          <w:tab w:val="left" w:pos="720"/>
        </w:tabs>
        <w:spacing w:before="60" w:beforeAutospacing="0" w:after="0" w:afterAutospacing="0"/>
        <w:ind w:left="360" w:firstLine="0"/>
        <w:jc w:val="both"/>
        <w:rPr>
          <w:sz w:val="22"/>
          <w:szCs w:val="22"/>
        </w:rPr>
      </w:pPr>
      <w:r>
        <w:rPr>
          <w:noProof/>
          <w:sz w:val="22"/>
          <w:szCs w:val="22"/>
        </w:rPr>
        <w:pict>
          <v:shape id="_x0000_s4175" type="#_x0000_t202" style="position:absolute;left:0;text-align:left;margin-left:330pt;margin-top:8.6pt;width:90pt;height:27pt;z-index:251737600" filled="f" stroked="f">
            <v:textbox style="mso-next-textbox:#_x0000_s4175">
              <w:txbxContent>
                <w:p w:rsidR="00D509FE" w:rsidRPr="00A43EA0" w:rsidRDefault="00D509FE" w:rsidP="00D56924">
                  <w:pPr>
                    <w:rPr>
                      <w:color w:val="FFFFFF"/>
                      <w:sz w:val="20"/>
                      <w:szCs w:val="20"/>
                    </w:rPr>
                  </w:pPr>
                  <w:r w:rsidRPr="00A43EA0">
                    <w:rPr>
                      <w:color w:val="FFFFFF"/>
                      <w:sz w:val="20"/>
                      <w:szCs w:val="20"/>
                    </w:rPr>
                    <w:t>Carrying Case</w:t>
                  </w:r>
                </w:p>
              </w:txbxContent>
            </v:textbox>
          </v:shape>
        </w:pict>
      </w:r>
      <w:r w:rsidR="00D56924" w:rsidRPr="003C3EF1">
        <w:rPr>
          <w:sz w:val="22"/>
          <w:szCs w:val="22"/>
        </w:rPr>
        <w:t>Water and waste treatment</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Power plants (nuclear, thermal &amp; hydropower) heat energy boiler feed water</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Metallurgy and mining applications (e.g., acid recovery)</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Marine operation and maintenance</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Pulp and paper</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Pipeline leak detection, inspection, tracking, and collection</w:t>
      </w:r>
    </w:p>
    <w:p w:rsidR="00D56924" w:rsidRPr="00056529" w:rsidRDefault="00D56924" w:rsidP="00056529">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Water distribution network monitoring</w:t>
      </w:r>
    </w:p>
    <w:p w:rsidR="00D56924" w:rsidRDefault="00D56924" w:rsidP="003C19C4">
      <w:pPr>
        <w:pStyle w:val="Heading2"/>
        <w:rPr>
          <w:rFonts w:ascii="Times New Roman" w:hAnsi="Times New Roman"/>
          <w:color w:val="auto"/>
          <w:sz w:val="24"/>
          <w:szCs w:val="24"/>
        </w:rPr>
      </w:pPr>
    </w:p>
    <w:p w:rsidR="00EF1159" w:rsidRPr="003C3EF1" w:rsidRDefault="005623D2" w:rsidP="003C19C4">
      <w:pPr>
        <w:pStyle w:val="Heading2"/>
        <w:rPr>
          <w:rFonts w:ascii="Times New Roman" w:hAnsi="Times New Roman"/>
          <w:color w:val="auto"/>
          <w:sz w:val="24"/>
          <w:szCs w:val="24"/>
        </w:rPr>
      </w:pPr>
      <w:bookmarkStart w:id="10" w:name="_Toc486237294"/>
      <w:bookmarkStart w:id="11" w:name="OLE_LINK17"/>
      <w:bookmarkStart w:id="12" w:name="OLE_LINK18"/>
      <w:r w:rsidRPr="003C3EF1">
        <w:rPr>
          <w:rFonts w:ascii="Times New Roman" w:hAnsi="Times New Roman"/>
          <w:color w:val="auto"/>
          <w:sz w:val="24"/>
          <w:szCs w:val="24"/>
        </w:rPr>
        <w:t>§1.</w:t>
      </w:r>
      <w:r w:rsidR="008B637A">
        <w:rPr>
          <w:rFonts w:ascii="Times New Roman" w:hAnsi="Times New Roman"/>
          <w:color w:val="auto"/>
          <w:sz w:val="24"/>
          <w:szCs w:val="24"/>
        </w:rPr>
        <w:t>4</w:t>
      </w:r>
      <w:r w:rsidR="00B61BBA" w:rsidRPr="003C3EF1">
        <w:rPr>
          <w:rFonts w:ascii="Times New Roman" w:hAnsi="Times New Roman"/>
          <w:color w:val="auto"/>
          <w:sz w:val="24"/>
          <w:szCs w:val="24"/>
        </w:rPr>
        <w:t xml:space="preserve"> Principle of Measurement</w:t>
      </w:r>
      <w:bookmarkEnd w:id="10"/>
    </w:p>
    <w:bookmarkEnd w:id="11"/>
    <w:bookmarkEnd w:id="12"/>
    <w:p w:rsidR="00B61BBA" w:rsidRPr="003C3EF1" w:rsidRDefault="00B61BBA" w:rsidP="006E4E96">
      <w:pPr>
        <w:pStyle w:val="NormalWeb"/>
        <w:spacing w:before="120" w:beforeAutospacing="0" w:after="0" w:afterAutospacing="0"/>
        <w:jc w:val="both"/>
        <w:rPr>
          <w:sz w:val="22"/>
          <w:szCs w:val="22"/>
        </w:rPr>
      </w:pPr>
      <w:r w:rsidRPr="003C3EF1">
        <w:rPr>
          <w:sz w:val="22"/>
          <w:szCs w:val="22"/>
        </w:rPr>
        <w:t xml:space="preserve">The </w:t>
      </w:r>
      <w:r w:rsidR="00A85D1F">
        <w:rPr>
          <w:sz w:val="22"/>
          <w:szCs w:val="22"/>
        </w:rPr>
        <w:t>Endur</w:t>
      </w:r>
      <w:r w:rsidR="00CC5C48">
        <w:rPr>
          <w:sz w:val="22"/>
          <w:szCs w:val="22"/>
        </w:rPr>
        <w:t>o</w:t>
      </w:r>
      <w:r w:rsidR="00A85D1F">
        <w:rPr>
          <w:sz w:val="22"/>
          <w:szCs w:val="22"/>
        </w:rPr>
        <w:t>Flow</w:t>
      </w:r>
      <w:r w:rsidR="00A85D1F" w:rsidRPr="00056529">
        <w:rPr>
          <w:sz w:val="22"/>
          <w:szCs w:val="22"/>
          <w:vertAlign w:val="superscript"/>
        </w:rPr>
        <w:t>TM</w:t>
      </w:r>
      <w:r w:rsidR="00A85D1F" w:rsidRPr="003C3EF1">
        <w:rPr>
          <w:sz w:val="22"/>
          <w:szCs w:val="22"/>
        </w:rPr>
        <w:t xml:space="preserve"> </w:t>
      </w:r>
      <w:r w:rsidRPr="003C3EF1">
        <w:rPr>
          <w:sz w:val="22"/>
          <w:szCs w:val="22"/>
        </w:rPr>
        <w:t>Series flow and energy meters are based on the transit-time measurement principle, where</w:t>
      </w:r>
      <w:r w:rsidR="003D6079" w:rsidRPr="003D6079">
        <w:rPr>
          <w:b/>
          <w:bCs/>
          <w:noProof/>
          <w:sz w:val="32"/>
          <w:szCs w:val="32"/>
          <w:lang w:eastAsia="en-US"/>
        </w:rPr>
        <w:pict>
          <v:shape id="_x0000_s1026" type="#_x0000_t202" style="position:absolute;left:0;text-align:left;margin-left:-165.35pt;margin-top:123.25pt;width:71.9pt;height:23.4pt;z-index:251575808;mso-position-horizontal-relative:text;mso-position-vertical-relative:text" filled="f" stroked="f">
            <v:textbox style="mso-next-textbox:#_x0000_s1026">
              <w:txbxContent>
                <w:p w:rsidR="00D509FE" w:rsidRPr="00536CBA" w:rsidRDefault="00D509FE" w:rsidP="00B61BBA">
                  <w:pPr>
                    <w:rPr>
                      <w:sz w:val="20"/>
                      <w:szCs w:val="20"/>
                    </w:rPr>
                  </w:pPr>
                  <w:r w:rsidRPr="00536CBA">
                    <w:rPr>
                      <w:sz w:val="20"/>
                      <w:szCs w:val="20"/>
                    </w:rPr>
                    <w:t>Z method</w:t>
                  </w:r>
                </w:p>
              </w:txbxContent>
            </v:textbox>
          </v:shape>
        </w:pict>
      </w:r>
      <w:r w:rsidRPr="003C3EF1">
        <w:rPr>
          <w:sz w:val="22"/>
          <w:szCs w:val="22"/>
        </w:rPr>
        <w:t xml:space="preserve"> the system utilizes a pair of sensor</w:t>
      </w:r>
      <w:r w:rsidR="003608F7" w:rsidRPr="003C3EF1">
        <w:rPr>
          <w:sz w:val="22"/>
          <w:szCs w:val="22"/>
        </w:rPr>
        <w:t xml:space="preserve">s </w:t>
      </w:r>
      <w:r w:rsidR="00E21BB5" w:rsidRPr="003C3EF1">
        <w:rPr>
          <w:sz w:val="22"/>
          <w:szCs w:val="22"/>
        </w:rPr>
        <w:t>which</w:t>
      </w:r>
      <w:r w:rsidRPr="003C3EF1">
        <w:rPr>
          <w:sz w:val="22"/>
          <w:szCs w:val="22"/>
        </w:rPr>
        <w:t xml:space="preserve"> function as both ultrasonic transmitter and receiver. The sensors are installed on the pipe wall, either clamped on the outside of the pipe or inserted into the pipe at a specific distance from each other. The flow meter operates by alternately transmitting and receiving a coded burst of sound energy between the two sensors and measuring the transit time it takes for sound to travel between the two sensors. The difference in the transit time is directly related to the velocity of the liquid in the pipe. The flowrate is then calculated based on the transit-time difference, </w:t>
      </w:r>
      <w:r w:rsidRPr="003C3EF1">
        <w:rPr>
          <w:rFonts w:eastAsia="Times New Roman"/>
          <w:sz w:val="22"/>
          <w:szCs w:val="22"/>
        </w:rPr>
        <w:t>the geometry of the pipe and the fluid dynamics formula.</w:t>
      </w:r>
    </w:p>
    <w:p w:rsidR="00D61127" w:rsidRPr="003C3EF1" w:rsidRDefault="00B61BBA" w:rsidP="006E4E96">
      <w:pPr>
        <w:pStyle w:val="NormalWeb"/>
        <w:spacing w:before="120" w:beforeAutospacing="0" w:after="120" w:afterAutospacing="0"/>
        <w:ind w:rightChars="-26" w:right="-57"/>
        <w:jc w:val="both"/>
      </w:pPr>
      <w:r w:rsidRPr="003C3EF1">
        <w:rPr>
          <w:sz w:val="22"/>
          <w:szCs w:val="22"/>
        </w:rPr>
        <w:t>The</w:t>
      </w:r>
      <w:r w:rsidR="00FC5D14" w:rsidRPr="003C3EF1">
        <w:rPr>
          <w:sz w:val="22"/>
          <w:szCs w:val="22"/>
        </w:rPr>
        <w:t xml:space="preserve"> flow</w:t>
      </w:r>
      <w:r w:rsidRPr="003C3EF1">
        <w:rPr>
          <w:sz w:val="22"/>
          <w:szCs w:val="22"/>
        </w:rPr>
        <w:t xml:space="preserve"> sensors</w:t>
      </w:r>
      <w:r w:rsidR="003608F7" w:rsidRPr="003C3EF1">
        <w:rPr>
          <w:sz w:val="22"/>
          <w:szCs w:val="22"/>
        </w:rPr>
        <w:t>, or transducers,</w:t>
      </w:r>
      <w:r w:rsidRPr="003C3EF1">
        <w:rPr>
          <w:sz w:val="22"/>
          <w:szCs w:val="22"/>
        </w:rPr>
        <w:t xml:space="preserve"> are commonly mounted with the Z-method or the V-method. </w:t>
      </w:r>
      <w:r w:rsidR="00216D39" w:rsidRPr="003C3EF1">
        <w:rPr>
          <w:sz w:val="22"/>
          <w:szCs w:val="22"/>
        </w:rPr>
        <w:t xml:space="preserve">There are several types of transducers you may choose for your application. </w:t>
      </w:r>
      <w:r w:rsidR="00296543">
        <w:rPr>
          <w:sz w:val="22"/>
          <w:szCs w:val="22"/>
        </w:rPr>
        <w:t xml:space="preserve">Among them, </w:t>
      </w:r>
      <w:r w:rsidR="00467022" w:rsidRPr="00E872BD">
        <w:rPr>
          <w:sz w:val="22"/>
          <w:szCs w:val="22"/>
        </w:rPr>
        <w:t>R</w:t>
      </w:r>
      <w:r w:rsidR="00216D39" w:rsidRPr="00E872BD">
        <w:rPr>
          <w:sz w:val="22"/>
          <w:szCs w:val="22"/>
        </w:rPr>
        <w:t>S</w:t>
      </w:r>
      <w:r w:rsidR="00DD0182" w:rsidRPr="00E872BD">
        <w:rPr>
          <w:sz w:val="22"/>
          <w:szCs w:val="22"/>
        </w:rPr>
        <w:t>2</w:t>
      </w:r>
      <w:r w:rsidR="002238C3" w:rsidRPr="00E872BD">
        <w:rPr>
          <w:sz w:val="22"/>
          <w:szCs w:val="22"/>
        </w:rPr>
        <w:t xml:space="preserve">, </w:t>
      </w:r>
      <w:r w:rsidR="00467022" w:rsidRPr="00E872BD">
        <w:rPr>
          <w:sz w:val="22"/>
          <w:szCs w:val="22"/>
        </w:rPr>
        <w:t>RM</w:t>
      </w:r>
      <w:r w:rsidR="002238C3" w:rsidRPr="00E872BD">
        <w:rPr>
          <w:sz w:val="22"/>
          <w:szCs w:val="22"/>
        </w:rPr>
        <w:t xml:space="preserve">1 and </w:t>
      </w:r>
      <w:r w:rsidR="00DB2D3C" w:rsidRPr="00E872BD">
        <w:rPr>
          <w:rFonts w:hint="eastAsia"/>
          <w:sz w:val="22"/>
          <w:szCs w:val="22"/>
        </w:rPr>
        <w:t>RL</w:t>
      </w:r>
      <w:r w:rsidR="00216D39" w:rsidRPr="003C3EF1">
        <w:rPr>
          <w:sz w:val="22"/>
          <w:szCs w:val="22"/>
        </w:rPr>
        <w:t xml:space="preserve"> transducers have mounting rail</w:t>
      </w:r>
      <w:r w:rsidR="00340F51" w:rsidRPr="003C3EF1">
        <w:rPr>
          <w:sz w:val="22"/>
          <w:szCs w:val="22"/>
        </w:rPr>
        <w:t>s</w:t>
      </w:r>
      <w:r w:rsidR="00216D39" w:rsidRPr="003C3EF1">
        <w:rPr>
          <w:sz w:val="22"/>
          <w:szCs w:val="22"/>
        </w:rPr>
        <w:t>.</w:t>
      </w:r>
      <w:r w:rsidR="00340F51" w:rsidRPr="003C3EF1">
        <w:rPr>
          <w:sz w:val="22"/>
          <w:szCs w:val="22"/>
        </w:rPr>
        <w:t xml:space="preserve"> They are, therefore, easy to install.  </w:t>
      </w:r>
      <w:r w:rsidR="00216D39" w:rsidRPr="003C3EF1">
        <w:rPr>
          <w:sz w:val="22"/>
          <w:szCs w:val="22"/>
        </w:rPr>
        <w:t xml:space="preserve">You may need </w:t>
      </w:r>
      <w:r w:rsidR="00340F51" w:rsidRPr="003C3EF1">
        <w:rPr>
          <w:sz w:val="22"/>
          <w:szCs w:val="22"/>
        </w:rPr>
        <w:t xml:space="preserve">a </w:t>
      </w:r>
      <w:r w:rsidR="0088177E" w:rsidRPr="003C3EF1">
        <w:rPr>
          <w:sz w:val="22"/>
          <w:szCs w:val="22"/>
        </w:rPr>
        <w:t>clamping strap to secure</w:t>
      </w:r>
      <w:r w:rsidR="00216D39" w:rsidRPr="003C3EF1">
        <w:rPr>
          <w:sz w:val="22"/>
          <w:szCs w:val="22"/>
        </w:rPr>
        <w:t xml:space="preserve"> the mounting rail to the pipe if the magnet on the rail does not work with the pipe. </w:t>
      </w:r>
      <w:proofErr w:type="gramStart"/>
      <w:r w:rsidR="00B04A96" w:rsidRPr="003C3EF1">
        <w:rPr>
          <w:sz w:val="22"/>
          <w:szCs w:val="22"/>
        </w:rPr>
        <w:t xml:space="preserve">See </w:t>
      </w:r>
      <w:r w:rsidR="0073593E">
        <w:rPr>
          <w:sz w:val="22"/>
          <w:szCs w:val="22"/>
        </w:rPr>
        <w:t>section</w:t>
      </w:r>
      <w:r w:rsidR="0073593E" w:rsidRPr="003C3EF1">
        <w:rPr>
          <w:sz w:val="22"/>
          <w:szCs w:val="22"/>
        </w:rPr>
        <w:t xml:space="preserve"> </w:t>
      </w:r>
      <w:r w:rsidR="00B04A96" w:rsidRPr="003C3EF1">
        <w:rPr>
          <w:sz w:val="22"/>
          <w:szCs w:val="22"/>
        </w:rPr>
        <w:t>§</w:t>
      </w:r>
      <w:r w:rsidR="00AA0410">
        <w:rPr>
          <w:rFonts w:hint="eastAsia"/>
          <w:sz w:val="22"/>
          <w:szCs w:val="22"/>
        </w:rPr>
        <w:t>1</w:t>
      </w:r>
      <w:r w:rsidR="0073593E">
        <w:rPr>
          <w:sz w:val="22"/>
          <w:szCs w:val="22"/>
        </w:rPr>
        <w:t>.5</w:t>
      </w:r>
      <w:r w:rsidR="00B04A96" w:rsidRPr="003C3EF1">
        <w:rPr>
          <w:sz w:val="22"/>
          <w:szCs w:val="22"/>
        </w:rPr>
        <w:t xml:space="preserve"> for details on the different types of transducers.</w:t>
      </w:r>
      <w:proofErr w:type="gramEnd"/>
      <w:r w:rsidR="00B04A96" w:rsidRPr="003C3EF1">
        <w:rPr>
          <w:sz w:val="22"/>
          <w:szCs w:val="22"/>
        </w:rPr>
        <w:t xml:space="preserve">  </w:t>
      </w:r>
      <w:r w:rsidR="00216D39" w:rsidRPr="003C3EF1">
        <w:rPr>
          <w:sz w:val="22"/>
          <w:szCs w:val="22"/>
        </w:rPr>
        <w:t xml:space="preserve">All the other types of transducers do not have </w:t>
      </w:r>
      <w:r w:rsidR="00340F51" w:rsidRPr="003C3EF1">
        <w:rPr>
          <w:sz w:val="22"/>
          <w:szCs w:val="22"/>
        </w:rPr>
        <w:t xml:space="preserve">a </w:t>
      </w:r>
      <w:r w:rsidR="00216D39" w:rsidRPr="003C3EF1">
        <w:rPr>
          <w:sz w:val="22"/>
          <w:szCs w:val="22"/>
        </w:rPr>
        <w:t>mounting rail. You can clamp them on to pipe using the supplied clamping strap.</w:t>
      </w:r>
      <w:r w:rsidR="003C3065" w:rsidRPr="003C3EF1">
        <w:rPr>
          <w:sz w:val="22"/>
          <w:szCs w:val="22"/>
        </w:rPr>
        <w:t xml:space="preserve">  Installation using these clamping straps is an easy, straight-forward</w:t>
      </w:r>
      <w:r w:rsidR="003608F7" w:rsidRPr="003C3EF1">
        <w:rPr>
          <w:sz w:val="22"/>
          <w:szCs w:val="22"/>
        </w:rPr>
        <w:t xml:space="preserve"> process.  </w:t>
      </w:r>
      <w:r w:rsidR="003608F7" w:rsidRPr="003C3EF1">
        <w:rPr>
          <w:b/>
          <w:sz w:val="22"/>
          <w:szCs w:val="22"/>
        </w:rPr>
        <w:t>The instal</w:t>
      </w:r>
      <w:r w:rsidR="00AD4409" w:rsidRPr="003C3EF1">
        <w:rPr>
          <w:b/>
          <w:sz w:val="22"/>
          <w:szCs w:val="22"/>
        </w:rPr>
        <w:t>lation process is fully explained</w:t>
      </w:r>
      <w:r w:rsidR="003608F7" w:rsidRPr="003C3EF1">
        <w:rPr>
          <w:b/>
          <w:sz w:val="22"/>
          <w:szCs w:val="22"/>
        </w:rPr>
        <w:t xml:space="preserve"> in</w:t>
      </w:r>
      <w:r w:rsidR="003C3065" w:rsidRPr="003C3EF1">
        <w:rPr>
          <w:b/>
          <w:sz w:val="22"/>
          <w:szCs w:val="22"/>
        </w:rPr>
        <w:t xml:space="preserve"> </w:t>
      </w:r>
      <w:r w:rsidR="0073593E">
        <w:rPr>
          <w:b/>
          <w:sz w:val="22"/>
          <w:szCs w:val="22"/>
        </w:rPr>
        <w:t>chapter</w:t>
      </w:r>
      <w:r w:rsidR="0073593E" w:rsidRPr="003C3EF1">
        <w:rPr>
          <w:b/>
          <w:sz w:val="22"/>
          <w:szCs w:val="22"/>
        </w:rPr>
        <w:t xml:space="preserve"> </w:t>
      </w:r>
      <w:r w:rsidR="00B04A96" w:rsidRPr="003C3EF1">
        <w:rPr>
          <w:b/>
          <w:sz w:val="22"/>
          <w:szCs w:val="22"/>
        </w:rPr>
        <w:t>§</w:t>
      </w:r>
      <w:r w:rsidR="00FD13FD" w:rsidRPr="003C3EF1">
        <w:rPr>
          <w:b/>
          <w:sz w:val="22"/>
          <w:szCs w:val="22"/>
        </w:rPr>
        <w:t>3</w:t>
      </w:r>
      <w:r w:rsidR="003C3065" w:rsidRPr="003C3EF1">
        <w:rPr>
          <w:b/>
          <w:sz w:val="22"/>
          <w:szCs w:val="22"/>
        </w:rPr>
        <w:t>.</w:t>
      </w:r>
    </w:p>
    <w:p w:rsidR="00D61127" w:rsidRPr="003C3EF1" w:rsidRDefault="00D61127" w:rsidP="00E872BD">
      <w:pPr>
        <w:autoSpaceDE w:val="0"/>
        <w:autoSpaceDN w:val="0"/>
        <w:adjustRightInd w:val="0"/>
        <w:snapToGrid w:val="0"/>
        <w:jc w:val="both"/>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operates by alternately transmitting and receiving a frequency-modulated burst of sound energy between the two transducers and measuring the transit time that it takes for sound to travel between the two transducers. The difference in the transit time measured is directly and exactly related to the velocity of the liquid in the pipe, as shown in the following equation and figure.</w:t>
      </w:r>
    </w:p>
    <w:p w:rsidR="00D61127" w:rsidRPr="003C3EF1" w:rsidRDefault="00D61127" w:rsidP="00D61127">
      <w:pPr>
        <w:spacing w:line="200" w:lineRule="exact"/>
        <w:rPr>
          <w:rFonts w:ascii="Times New Roman" w:hAnsi="Times New Roman"/>
        </w:rPr>
      </w:pPr>
    </w:p>
    <w:p w:rsidR="00D61127" w:rsidRPr="003C3EF1" w:rsidRDefault="003D6079" w:rsidP="00D61127">
      <w:pPr>
        <w:spacing w:line="200" w:lineRule="exact"/>
        <w:rPr>
          <w:rFonts w:ascii="Times New Roman" w:hAnsi="Times New Roman"/>
        </w:rPr>
      </w:pPr>
      <w:r>
        <w:rPr>
          <w:rFonts w:ascii="Times New Roman" w:hAnsi="Times New Roman"/>
          <w:noProof/>
        </w:rPr>
        <w:pict>
          <v:shape id="_x0000_s3679" type="#_x0000_t202" style="position:absolute;margin-left:0;margin-top:6.6pt;width:108.4pt;height:51.8pt;z-index:251722240;visibility:visible;mso-wrap-style:none" wrapcoords="-152 -296 -152 21304 21752 21304 21752 -296 -152 -296" filled="f" strokecolor="white">
            <v:textbox style="mso-next-textbox:#_x0000_s3679;mso-fit-shape-to-text:t">
              <w:txbxContent>
                <w:p w:rsidR="00D509FE" w:rsidRDefault="00D509FE" w:rsidP="00296543">
                  <w:pPr>
                    <w:ind w:right="-4990"/>
                  </w:pPr>
                  <w:r w:rsidRPr="00B015EC">
                    <w:rPr>
                      <w:rFonts w:ascii="Arial" w:hAnsi="Arial"/>
                      <w:b/>
                      <w:spacing w:val="10"/>
                      <w:position w:val="-32"/>
                    </w:rPr>
                    <w:object w:dxaOrig="2299"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3.3pt;height:33.65pt" o:ole="" fillcolor="red">
                        <v:imagedata r:id="rId9" o:title=""/>
                      </v:shape>
                      <o:OLEObject Type="Embed" ProgID="Equation.3" ShapeID="_x0000_i1028" DrawAspect="Content" ObjectID="_1565014033" r:id="rId10"/>
                    </w:object>
                  </w:r>
                </w:p>
              </w:txbxContent>
            </v:textbox>
            <w10:wrap type="tight"/>
          </v:shape>
        </w:pict>
      </w:r>
      <w:r w:rsidR="0036705D">
        <w:rPr>
          <w:rFonts w:ascii="Times New Roman" w:hAnsi="Times New Roman"/>
          <w:noProof/>
          <w:lang w:eastAsia="zh-CN"/>
        </w:rPr>
        <w:drawing>
          <wp:inline distT="0" distB="0" distL="0" distR="0">
            <wp:extent cx="3816350" cy="3013710"/>
            <wp:effectExtent l="19050" t="0" r="0" b="0"/>
            <wp:docPr id="8" name="Picture 17" descr="说明: transducer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说明: transducer_flow.PNG"/>
                    <pic:cNvPicPr>
                      <a:picLocks noChangeAspect="1" noChangeArrowheads="1"/>
                    </pic:cNvPicPr>
                  </pic:nvPicPr>
                  <pic:blipFill>
                    <a:blip r:embed="rId11" cstate="print"/>
                    <a:srcRect/>
                    <a:stretch>
                      <a:fillRect/>
                    </a:stretch>
                  </pic:blipFill>
                  <pic:spPr bwMode="auto">
                    <a:xfrm>
                      <a:off x="0" y="0"/>
                      <a:ext cx="3816350" cy="3013710"/>
                    </a:xfrm>
                    <a:prstGeom prst="rect">
                      <a:avLst/>
                    </a:prstGeom>
                    <a:noFill/>
                    <a:ln w="9525">
                      <a:noFill/>
                      <a:miter lim="800000"/>
                      <a:headEnd/>
                      <a:tailEnd/>
                    </a:ln>
                  </pic:spPr>
                </pic:pic>
              </a:graphicData>
            </a:graphic>
          </wp:inline>
        </w:drawing>
      </w:r>
    </w:p>
    <w:p w:rsidR="00D61127" w:rsidRPr="003C3EF1" w:rsidRDefault="00D61127" w:rsidP="00D61127">
      <w:pPr>
        <w:spacing w:line="200" w:lineRule="exact"/>
        <w:rPr>
          <w:rFonts w:ascii="Times New Roman" w:hAnsi="Times New Roman"/>
        </w:rPr>
      </w:pPr>
    </w:p>
    <w:p w:rsidR="00D61127" w:rsidRPr="003C3EF1" w:rsidRDefault="00D61127" w:rsidP="00D61127">
      <w:pPr>
        <w:spacing w:line="200" w:lineRule="exact"/>
        <w:rPr>
          <w:rFonts w:ascii="Times New Roman" w:hAnsi="Times New Roman"/>
        </w:rPr>
      </w:pPr>
    </w:p>
    <w:p w:rsidR="00D61127" w:rsidRPr="003C3EF1" w:rsidRDefault="00D61127" w:rsidP="00D61127">
      <w:pPr>
        <w:spacing w:line="200" w:lineRule="exact"/>
        <w:rPr>
          <w:rFonts w:ascii="Times New Roman" w:hAnsi="Times New Roman"/>
        </w:rPr>
      </w:pPr>
    </w:p>
    <w:p w:rsidR="00D61127" w:rsidRPr="003C3EF1" w:rsidRDefault="00D61127" w:rsidP="00D61127">
      <w:pPr>
        <w:spacing w:line="200" w:lineRule="exact"/>
        <w:rPr>
          <w:rFonts w:ascii="Times New Roman" w:hAnsi="Times New Roman"/>
        </w:rPr>
      </w:pPr>
    </w:p>
    <w:p w:rsidR="00D61127" w:rsidRPr="003C3EF1" w:rsidRDefault="00D61127" w:rsidP="00E23FE7">
      <w:pPr>
        <w:rPr>
          <w:rFonts w:ascii="Times New Roman" w:hAnsi="Times New Roman"/>
        </w:rPr>
      </w:pPr>
    </w:p>
    <w:p w:rsidR="00D61127" w:rsidRPr="003C3EF1" w:rsidRDefault="0036705D" w:rsidP="00E23FE7">
      <w:pPr>
        <w:rPr>
          <w:rFonts w:ascii="Times New Roman" w:hAnsi="Times New Roman"/>
        </w:rPr>
      </w:pPr>
      <w:r>
        <w:rPr>
          <w:noProof/>
          <w:lang w:eastAsia="zh-CN"/>
        </w:rPr>
        <w:drawing>
          <wp:anchor distT="0" distB="0" distL="114300" distR="114300" simplePos="0" relativeHeight="251758080" behindDoc="0" locked="0" layoutInCell="1" allowOverlap="1">
            <wp:simplePos x="0" y="0"/>
            <wp:positionH relativeFrom="column">
              <wp:posOffset>3575050</wp:posOffset>
            </wp:positionH>
            <wp:positionV relativeFrom="paragraph">
              <wp:posOffset>155575</wp:posOffset>
            </wp:positionV>
            <wp:extent cx="2222500" cy="1752600"/>
            <wp:effectExtent l="19050" t="0" r="6350" b="0"/>
            <wp:wrapSquare wrapText="bothSides"/>
            <wp:docPr id="2232" name="Picture 16" descr="说明: transducer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说明: transducer_flow.PNG"/>
                    <pic:cNvPicPr>
                      <a:picLocks noChangeAspect="1" noChangeArrowheads="1"/>
                    </pic:cNvPicPr>
                  </pic:nvPicPr>
                  <pic:blipFill>
                    <a:blip r:embed="rId11" cstate="print"/>
                    <a:srcRect/>
                    <a:stretch>
                      <a:fillRect/>
                    </a:stretch>
                  </pic:blipFill>
                  <pic:spPr bwMode="auto">
                    <a:xfrm>
                      <a:off x="0" y="0"/>
                      <a:ext cx="2222500" cy="1752600"/>
                    </a:xfrm>
                    <a:prstGeom prst="rect">
                      <a:avLst/>
                    </a:prstGeom>
                    <a:noFill/>
                    <a:ln w="9525">
                      <a:noFill/>
                      <a:miter lim="800000"/>
                      <a:headEnd/>
                      <a:tailEnd/>
                    </a:ln>
                  </pic:spPr>
                </pic:pic>
              </a:graphicData>
            </a:graphic>
          </wp:anchor>
        </w:drawing>
      </w:r>
      <w:r w:rsidR="00D61127" w:rsidRPr="003C3EF1">
        <w:rPr>
          <w:rFonts w:ascii="Times New Roman" w:hAnsi="Times New Roman"/>
        </w:rPr>
        <w:t xml:space="preserve">Where </w:t>
      </w:r>
      <w:r w:rsidR="00D61127" w:rsidRPr="003C3EF1">
        <w:rPr>
          <w:rFonts w:ascii="Times New Roman" w:hAnsi="Times New Roman"/>
        </w:rPr>
        <w:tab/>
      </w:r>
    </w:p>
    <w:p w:rsidR="00D61127" w:rsidRPr="003C3EF1" w:rsidRDefault="00D61127" w:rsidP="00296543">
      <w:pPr>
        <w:spacing w:before="120" w:after="0"/>
        <w:ind w:left="540"/>
        <w:rPr>
          <w:rFonts w:ascii="Times New Roman" w:hAnsi="Times New Roman"/>
        </w:rPr>
      </w:pPr>
      <w:proofErr w:type="gramStart"/>
      <w:r w:rsidRPr="003C3EF1">
        <w:rPr>
          <w:rFonts w:ascii="Times New Roman" w:eastAsia="EU-F5" w:hAnsi="Times New Roman"/>
        </w:rPr>
        <w:t>θ</w:t>
      </w:r>
      <w:proofErr w:type="gramEnd"/>
      <w:r w:rsidRPr="003C3EF1">
        <w:rPr>
          <w:rFonts w:ascii="Times New Roman" w:hAnsi="Times New Roman"/>
        </w:rPr>
        <w:t xml:space="preserve"> is the angle between the sound path and the flow direction </w:t>
      </w:r>
    </w:p>
    <w:p w:rsidR="00D61127" w:rsidRPr="003C3EF1" w:rsidRDefault="00D61127" w:rsidP="00E872BD">
      <w:pPr>
        <w:spacing w:before="120" w:after="0"/>
        <w:ind w:left="540"/>
        <w:rPr>
          <w:rFonts w:ascii="Times New Roman" w:hAnsi="Times New Roman"/>
        </w:rPr>
      </w:pPr>
      <w:r w:rsidRPr="003C3EF1">
        <w:rPr>
          <w:rFonts w:ascii="Times New Roman" w:hAnsi="Times New Roman"/>
        </w:rPr>
        <w:t>M is the number of times the sound traverses the flow</w:t>
      </w:r>
    </w:p>
    <w:p w:rsidR="00D61127" w:rsidRPr="003C3EF1" w:rsidRDefault="00D61127" w:rsidP="00E872BD">
      <w:pPr>
        <w:spacing w:before="120" w:after="0"/>
        <w:ind w:left="540"/>
        <w:rPr>
          <w:rFonts w:ascii="Times New Roman" w:hAnsi="Times New Roman"/>
        </w:rPr>
      </w:pPr>
      <w:r w:rsidRPr="003C3EF1">
        <w:rPr>
          <w:rFonts w:ascii="Times New Roman" w:hAnsi="Times New Roman"/>
        </w:rPr>
        <w:t>D is the pipe diameter</w:t>
      </w:r>
    </w:p>
    <w:p w:rsidR="00D61127" w:rsidRPr="003C3EF1" w:rsidRDefault="00D61127" w:rsidP="00E872BD">
      <w:pPr>
        <w:spacing w:before="120" w:after="0"/>
        <w:ind w:leftChars="246" w:left="1100" w:hangingChars="254" w:hanging="559"/>
        <w:rPr>
          <w:rFonts w:ascii="Times New Roman" w:hAnsi="Times New Roman"/>
        </w:rPr>
      </w:pPr>
      <w:proofErr w:type="spellStart"/>
      <w:r w:rsidRPr="003C3EF1">
        <w:rPr>
          <w:rFonts w:ascii="Times New Roman" w:hAnsi="Times New Roman"/>
        </w:rPr>
        <w:t>T</w:t>
      </w:r>
      <w:r w:rsidRPr="003C3EF1">
        <w:rPr>
          <w:rFonts w:ascii="Times New Roman" w:hAnsi="Times New Roman"/>
          <w:vertAlign w:val="subscript"/>
        </w:rPr>
        <w:t>up</w:t>
      </w:r>
      <w:proofErr w:type="spellEnd"/>
      <w:r w:rsidRPr="003C3EF1">
        <w:rPr>
          <w:rFonts w:ascii="Times New Roman" w:hAnsi="Times New Roman"/>
        </w:rPr>
        <w:t xml:space="preserve"> is the time for the beam traveling from upstream the transducer to the downstream transducer</w:t>
      </w:r>
    </w:p>
    <w:p w:rsidR="00D61127" w:rsidRPr="003C3EF1" w:rsidRDefault="00D61127" w:rsidP="00E872BD">
      <w:pPr>
        <w:spacing w:before="120" w:after="0"/>
        <w:ind w:leftChars="246" w:left="1100" w:hangingChars="254" w:hanging="559"/>
        <w:rPr>
          <w:rFonts w:ascii="Times New Roman" w:hAnsi="Times New Roman"/>
        </w:rPr>
      </w:pPr>
      <w:proofErr w:type="spellStart"/>
      <w:r w:rsidRPr="003C3EF1">
        <w:rPr>
          <w:rFonts w:ascii="Times New Roman" w:hAnsi="Times New Roman"/>
        </w:rPr>
        <w:t>T</w:t>
      </w:r>
      <w:r w:rsidRPr="003C3EF1">
        <w:rPr>
          <w:rFonts w:ascii="Times New Roman" w:hAnsi="Times New Roman"/>
          <w:vertAlign w:val="subscript"/>
        </w:rPr>
        <w:t>down</w:t>
      </w:r>
      <w:proofErr w:type="spellEnd"/>
      <w:r w:rsidRPr="003C3EF1">
        <w:rPr>
          <w:rFonts w:ascii="Times New Roman" w:hAnsi="Times New Roman"/>
        </w:rPr>
        <w:t xml:space="preserve"> is the time for the beam traveling from the downstream transducer to the upstream transducer</w:t>
      </w:r>
    </w:p>
    <w:p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 xml:space="preserve">ΔT = </w:t>
      </w:r>
      <w:proofErr w:type="spellStart"/>
      <w:r w:rsidRPr="003C3EF1">
        <w:rPr>
          <w:rFonts w:ascii="Times New Roman" w:hAnsi="Times New Roman"/>
        </w:rPr>
        <w:t>T</w:t>
      </w:r>
      <w:r w:rsidRPr="003C3EF1">
        <w:rPr>
          <w:rFonts w:ascii="Times New Roman" w:hAnsi="Times New Roman"/>
          <w:vertAlign w:val="subscript"/>
        </w:rPr>
        <w:t>up</w:t>
      </w:r>
      <w:proofErr w:type="spellEnd"/>
      <w:r w:rsidRPr="003C3EF1">
        <w:rPr>
          <w:rFonts w:ascii="Times New Roman" w:hAnsi="Times New Roman"/>
        </w:rPr>
        <w:t xml:space="preserve"> – </w:t>
      </w:r>
      <w:proofErr w:type="spellStart"/>
      <w:r w:rsidRPr="003C3EF1">
        <w:rPr>
          <w:rFonts w:ascii="Times New Roman" w:hAnsi="Times New Roman"/>
        </w:rPr>
        <w:t>T</w:t>
      </w:r>
      <w:r w:rsidRPr="003C3EF1">
        <w:rPr>
          <w:rFonts w:ascii="Times New Roman" w:hAnsi="Times New Roman"/>
          <w:vertAlign w:val="subscript"/>
        </w:rPr>
        <w:t>down</w:t>
      </w:r>
      <w:proofErr w:type="spellEnd"/>
    </w:p>
    <w:p w:rsidR="00D61127" w:rsidRPr="003C3EF1" w:rsidRDefault="00D61127" w:rsidP="00E23FE7">
      <w:pPr>
        <w:pStyle w:val="NormalWeb"/>
        <w:spacing w:before="120" w:beforeAutospacing="0" w:after="0" w:afterAutospacing="0"/>
        <w:rPr>
          <w:sz w:val="22"/>
          <w:szCs w:val="22"/>
        </w:rPr>
      </w:pPr>
    </w:p>
    <w:p w:rsidR="00741833" w:rsidRPr="003C3EF1" w:rsidRDefault="00741833" w:rsidP="00E23FE7">
      <w:pPr>
        <w:spacing w:before="120"/>
        <w:rPr>
          <w:rFonts w:ascii="Times New Roman" w:hAnsi="Times New Roman"/>
          <w:b/>
        </w:rPr>
      </w:pPr>
    </w:p>
    <w:p w:rsidR="00216D39" w:rsidRPr="003C3EF1" w:rsidRDefault="00216D39" w:rsidP="00EE2887">
      <w:pPr>
        <w:spacing w:before="120"/>
        <w:jc w:val="both"/>
        <w:rPr>
          <w:rFonts w:ascii="Times New Roman" w:hAnsi="Times New Roman"/>
        </w:rPr>
      </w:pPr>
      <w:r w:rsidRPr="003C3EF1">
        <w:rPr>
          <w:rFonts w:ascii="Times New Roman" w:hAnsi="Times New Roman"/>
          <w:b/>
        </w:rPr>
        <w:t>The site of the transducer installation is very important</w:t>
      </w:r>
      <w:r w:rsidRPr="003C3EF1">
        <w:rPr>
          <w:rFonts w:ascii="Times New Roman" w:hAnsi="Times New Roman"/>
        </w:rPr>
        <w:t>. Here are some recommendations for selecting the right site:</w:t>
      </w:r>
    </w:p>
    <w:p w:rsidR="00216D39" w:rsidRPr="003C3EF1" w:rsidRDefault="00DE770A" w:rsidP="00EE2887">
      <w:pPr>
        <w:numPr>
          <w:ilvl w:val="0"/>
          <w:numId w:val="2"/>
        </w:numPr>
        <w:spacing w:before="120" w:after="0"/>
        <w:jc w:val="both"/>
        <w:rPr>
          <w:rFonts w:ascii="Times New Roman" w:hAnsi="Times New Roman"/>
        </w:rPr>
      </w:pPr>
      <w:r w:rsidRPr="003C3EF1">
        <w:rPr>
          <w:rFonts w:ascii="Times New Roman" w:hAnsi="Times New Roman"/>
        </w:rPr>
        <w:t>In order to achieve high</w:t>
      </w:r>
      <w:r w:rsidR="00216D39" w:rsidRPr="003C3EF1">
        <w:rPr>
          <w:rFonts w:ascii="Times New Roman" w:hAnsi="Times New Roman"/>
        </w:rPr>
        <w:t xml:space="preserve"> acc</w:t>
      </w:r>
      <w:r w:rsidR="00686E8B" w:rsidRPr="003C3EF1">
        <w:rPr>
          <w:rFonts w:ascii="Times New Roman" w:hAnsi="Times New Roman"/>
        </w:rPr>
        <w:t>uracy, we recommend using a pipe with at least a</w:t>
      </w:r>
      <w:r w:rsidR="00216D39" w:rsidRPr="003C3EF1">
        <w:rPr>
          <w:rFonts w:ascii="Times New Roman" w:hAnsi="Times New Roman"/>
        </w:rPr>
        <w:t xml:space="preserve"> 15D straight-pipe run: upstream 10D and downstream 5D, where D is pipe diameter</w:t>
      </w:r>
      <w:r w:rsidR="004D6CDC" w:rsidRPr="003C3EF1">
        <w:rPr>
          <w:rFonts w:ascii="Times New Roman" w:hAnsi="Times New Roman"/>
        </w:rPr>
        <w:t>.</w:t>
      </w:r>
      <w:r w:rsidR="00686E8B" w:rsidRPr="003C3EF1">
        <w:rPr>
          <w:rFonts w:ascii="Times New Roman" w:hAnsi="Times New Roman"/>
        </w:rPr>
        <w:t xml:space="preserve"> A longer</w:t>
      </w:r>
      <w:r w:rsidR="00770188" w:rsidRPr="003C3EF1">
        <w:rPr>
          <w:rFonts w:ascii="Times New Roman" w:hAnsi="Times New Roman"/>
        </w:rPr>
        <w:t>, upstream straight-</w:t>
      </w:r>
      <w:r w:rsidR="00686E8B" w:rsidRPr="003C3EF1">
        <w:rPr>
          <w:rFonts w:ascii="Times New Roman" w:hAnsi="Times New Roman"/>
        </w:rPr>
        <w:t>pipe run is best.</w:t>
      </w:r>
      <w:r w:rsidR="00775831">
        <w:rPr>
          <w:rFonts w:ascii="Times New Roman" w:hAnsi="Times New Roman"/>
        </w:rPr>
        <w:t xml:space="preserve"> (Note 15D means 15 times the Diameter, 5D is 5 times the diameter)</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 xml:space="preserve">If there is a valve upstream and the valve is not fully open, it could generate flow disturbance. </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If there is a pum</w:t>
      </w:r>
      <w:r w:rsidR="00686E8B" w:rsidRPr="003C3EF1">
        <w:rPr>
          <w:rFonts w:ascii="Times New Roman" w:hAnsi="Times New Roman"/>
        </w:rPr>
        <w:t xml:space="preserve">p upstream, we </w:t>
      </w:r>
      <w:r w:rsidR="00CB79CD">
        <w:rPr>
          <w:rFonts w:ascii="Times New Roman" w:hAnsi="Times New Roman"/>
        </w:rPr>
        <w:t xml:space="preserve">recommend a pipe with at least a </w:t>
      </w:r>
      <w:r w:rsidR="00B72A35" w:rsidRPr="003C3EF1">
        <w:rPr>
          <w:rFonts w:ascii="Times New Roman" w:hAnsi="Times New Roman"/>
        </w:rPr>
        <w:t>30</w:t>
      </w:r>
      <w:r w:rsidRPr="003C3EF1">
        <w:rPr>
          <w:rFonts w:ascii="Times New Roman" w:hAnsi="Times New Roman"/>
        </w:rPr>
        <w:t>D straight pipe run</w:t>
      </w:r>
      <w:r w:rsidR="004D6CDC" w:rsidRPr="003C3EF1">
        <w:rPr>
          <w:rFonts w:ascii="Times New Roman" w:hAnsi="Times New Roman"/>
        </w:rPr>
        <w:t>.</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 xml:space="preserve">If </w:t>
      </w:r>
      <w:r w:rsidR="004D6CDC" w:rsidRPr="003C3EF1">
        <w:rPr>
          <w:rFonts w:ascii="Times New Roman" w:hAnsi="Times New Roman"/>
        </w:rPr>
        <w:t xml:space="preserve">the </w:t>
      </w:r>
      <w:r w:rsidRPr="003C3EF1">
        <w:rPr>
          <w:rFonts w:ascii="Times New Roman" w:hAnsi="Times New Roman"/>
        </w:rPr>
        <w:t>pipe is vertical, make sure the flow is going upward, not do</w:t>
      </w:r>
      <w:r w:rsidR="00686E8B" w:rsidRPr="003C3EF1">
        <w:rPr>
          <w:rFonts w:ascii="Times New Roman" w:hAnsi="Times New Roman"/>
        </w:rPr>
        <w:t>wnward. Downward flow could produce</w:t>
      </w:r>
      <w:r w:rsidRPr="003C3EF1">
        <w:rPr>
          <w:rFonts w:ascii="Times New Roman" w:hAnsi="Times New Roman"/>
        </w:rPr>
        <w:t xml:space="preserve"> air gaps</w:t>
      </w:r>
      <w:r w:rsidR="00686E8B" w:rsidRPr="003C3EF1">
        <w:rPr>
          <w:rFonts w:ascii="Times New Roman" w:hAnsi="Times New Roman"/>
        </w:rPr>
        <w:t>,</w:t>
      </w:r>
      <w:r w:rsidRPr="003C3EF1">
        <w:rPr>
          <w:rFonts w:ascii="Times New Roman" w:hAnsi="Times New Roman"/>
        </w:rPr>
        <w:t xml:space="preserve"> if the flow is free fall</w:t>
      </w:r>
      <w:r w:rsidR="004D6CDC" w:rsidRPr="003C3EF1">
        <w:rPr>
          <w:rFonts w:ascii="Times New Roman" w:hAnsi="Times New Roman"/>
        </w:rPr>
        <w:t>.</w:t>
      </w:r>
    </w:p>
    <w:p w:rsidR="00B557AB"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If</w:t>
      </w:r>
      <w:r w:rsidR="004D6CDC" w:rsidRPr="003C3EF1">
        <w:rPr>
          <w:rFonts w:ascii="Times New Roman" w:hAnsi="Times New Roman"/>
        </w:rPr>
        <w:t xml:space="preserve"> the</w:t>
      </w:r>
      <w:r w:rsidRPr="003C3EF1">
        <w:rPr>
          <w:rFonts w:ascii="Times New Roman" w:hAnsi="Times New Roman"/>
        </w:rPr>
        <w:t xml:space="preserve"> pipe is horizontal, make sure the pipe is </w:t>
      </w:r>
      <w:r w:rsidR="00686E8B" w:rsidRPr="003C3EF1">
        <w:rPr>
          <w:rFonts w:ascii="Times New Roman" w:hAnsi="Times New Roman"/>
          <w:b/>
        </w:rPr>
        <w:t>FULL.</w:t>
      </w:r>
      <w:r w:rsidR="00686E8B" w:rsidRPr="003C3EF1">
        <w:rPr>
          <w:rFonts w:ascii="Times New Roman" w:hAnsi="Times New Roman"/>
        </w:rPr>
        <w:t xml:space="preserve">  The transducer needs to be</w:t>
      </w:r>
      <w:r w:rsidRPr="003C3EF1">
        <w:rPr>
          <w:rFonts w:ascii="Times New Roman" w:hAnsi="Times New Roman"/>
        </w:rPr>
        <w:t xml:space="preserve"> installed on the side of the pipe, not on the top or bottom of the pipe</w:t>
      </w:r>
      <w:r w:rsidR="004D6CDC" w:rsidRPr="003C3EF1">
        <w:rPr>
          <w:rFonts w:ascii="Times New Roman" w:hAnsi="Times New Roman"/>
        </w:rPr>
        <w:t>.</w:t>
      </w:r>
    </w:p>
    <w:p w:rsidR="00216D39" w:rsidRPr="003C3EF1" w:rsidRDefault="00B557AB" w:rsidP="00EE2887">
      <w:pPr>
        <w:jc w:val="both"/>
        <w:rPr>
          <w:rFonts w:ascii="Times New Roman" w:hAnsi="Times New Roman"/>
        </w:rPr>
      </w:pPr>
      <w:r w:rsidRPr="003C3EF1">
        <w:rPr>
          <w:rFonts w:ascii="Times New Roman" w:hAnsi="Times New Roman"/>
        </w:rPr>
        <w:br w:type="page"/>
      </w:r>
    </w:p>
    <w:p w:rsidR="004D635D" w:rsidRPr="003C3EF1" w:rsidRDefault="003D6079" w:rsidP="00056529">
      <w:pPr>
        <w:pStyle w:val="Heading2"/>
      </w:pPr>
      <w:bookmarkStart w:id="13" w:name="_Toc486237295"/>
      <w:r w:rsidRPr="003D6079">
        <w:rPr>
          <w:rFonts w:ascii="Times New Roman" w:hAnsi="Times New Roman"/>
          <w:noProof/>
          <w:color w:val="auto"/>
          <w:sz w:val="24"/>
          <w:szCs w:val="24"/>
        </w:rPr>
        <w:lastRenderedPageBreak/>
        <w:pict>
          <v:rect id="_x0000_s1036" style="position:absolute;margin-left:288.3pt;margin-top:154.15pt;width:12.75pt;height:12.75pt;z-index:251576832" strokecolor="white"/>
        </w:pict>
      </w:r>
      <w:r w:rsidR="000515E5" w:rsidRPr="003C3EF1">
        <w:rPr>
          <w:rFonts w:ascii="Times New Roman" w:hAnsi="Times New Roman"/>
          <w:color w:val="auto"/>
          <w:sz w:val="24"/>
          <w:szCs w:val="24"/>
        </w:rPr>
        <w:t>§1.</w:t>
      </w:r>
      <w:r w:rsidR="008B637A">
        <w:rPr>
          <w:rFonts w:ascii="Times New Roman" w:hAnsi="Times New Roman"/>
          <w:color w:val="auto"/>
          <w:sz w:val="24"/>
          <w:szCs w:val="24"/>
        </w:rPr>
        <w:t>5</w:t>
      </w:r>
      <w:r w:rsidR="00EF1159" w:rsidRPr="003C3EF1">
        <w:rPr>
          <w:rFonts w:ascii="Times New Roman" w:hAnsi="Times New Roman"/>
          <w:color w:val="auto"/>
          <w:sz w:val="24"/>
          <w:szCs w:val="24"/>
        </w:rPr>
        <w:t xml:space="preserve"> Parts Identification</w:t>
      </w:r>
      <w:bookmarkEnd w:id="13"/>
    </w:p>
    <w:p w:rsidR="000D6B4A" w:rsidRPr="003C3EF1" w:rsidRDefault="003D6079" w:rsidP="000D6B4A">
      <w:pPr>
        <w:rPr>
          <w:rFonts w:ascii="Times New Roman" w:hAnsi="Times New Roman"/>
        </w:rPr>
      </w:pPr>
      <w:r>
        <w:rPr>
          <w:rFonts w:ascii="Times New Roman" w:hAnsi="Times New Roman"/>
          <w:noProof/>
        </w:rPr>
        <w:pict>
          <v:shape id="_x0000_s3695" type="#_x0000_t202" style="position:absolute;margin-left:270pt;margin-top:167.95pt;width:186pt;height:27.35pt;z-index:251727360" stroked="f">
            <v:textbox style="mso-next-textbox:#_x0000_s3695">
              <w:txbxContent>
                <w:p w:rsidR="00D509FE" w:rsidRDefault="00D509FE" w:rsidP="00B557AB">
                  <w:pPr>
                    <w:jc w:val="center"/>
                  </w:pPr>
                  <w:r>
                    <w:rPr>
                      <w:rFonts w:ascii="Times New Roman" w:hAnsi="Times New Roman"/>
                      <w:b/>
                    </w:rPr>
                    <w:t>RS2 Transducer</w:t>
                  </w:r>
                </w:p>
              </w:txbxContent>
            </v:textbox>
          </v:shape>
        </w:pict>
      </w:r>
      <w:r>
        <w:rPr>
          <w:rFonts w:ascii="Times New Roman" w:hAnsi="Times New Roman"/>
          <w:noProof/>
        </w:rPr>
        <w:pict>
          <v:shape id="_x0000_s3694" type="#_x0000_t202" style="position:absolute;margin-left:10.2pt;margin-top:167.95pt;width:189.75pt;height:25.5pt;z-index:251723264" stroked="f">
            <v:textbox style="mso-next-textbox:#_x0000_s3694">
              <w:txbxContent>
                <w:p w:rsidR="00D509FE" w:rsidRDefault="00D509FE" w:rsidP="00E9251A">
                  <w:pPr>
                    <w:jc w:val="center"/>
                  </w:pPr>
                  <w:r w:rsidRPr="0014684C">
                    <w:rPr>
                      <w:rFonts w:ascii="Times New Roman" w:hAnsi="Times New Roman"/>
                      <w:b/>
                    </w:rPr>
                    <w:t>RM Transducer</w:t>
                  </w:r>
                </w:p>
              </w:txbxContent>
            </v:textbox>
          </v:shape>
        </w:pict>
      </w:r>
      <w:r w:rsidR="0036705D">
        <w:rPr>
          <w:rFonts w:ascii="SimSun" w:hAnsi="SimSun" w:cs="SimSun"/>
          <w:noProof/>
          <w:sz w:val="24"/>
          <w:szCs w:val="24"/>
          <w:lang w:eastAsia="zh-CN"/>
        </w:rPr>
        <w:drawing>
          <wp:anchor distT="0" distB="0" distL="114300" distR="114300" simplePos="0" relativeHeight="251750912" behindDoc="1" locked="0" layoutInCell="1" allowOverlap="1">
            <wp:simplePos x="0" y="0"/>
            <wp:positionH relativeFrom="column">
              <wp:posOffset>3519805</wp:posOffset>
            </wp:positionH>
            <wp:positionV relativeFrom="paragraph">
              <wp:posOffset>106045</wp:posOffset>
            </wp:positionV>
            <wp:extent cx="2113915" cy="2095500"/>
            <wp:effectExtent l="19050" t="0" r="635" b="0"/>
            <wp:wrapTight wrapText="bothSides">
              <wp:wrapPolygon edited="0">
                <wp:start x="-195" y="0"/>
                <wp:lineTo x="-195" y="21404"/>
                <wp:lineTo x="21606" y="21404"/>
                <wp:lineTo x="21606" y="0"/>
                <wp:lineTo x="-195" y="0"/>
              </wp:wrapPolygon>
            </wp:wrapTight>
            <wp:docPr id="2224" name="图片 2220" descr="QQ截图2017052714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0" descr="QQ截图20170527144629"/>
                    <pic:cNvPicPr>
                      <a:picLocks noChangeAspect="1" noChangeArrowheads="1"/>
                    </pic:cNvPicPr>
                  </pic:nvPicPr>
                  <pic:blipFill>
                    <a:blip r:embed="rId12" cstate="print"/>
                    <a:srcRect/>
                    <a:stretch>
                      <a:fillRect/>
                    </a:stretch>
                  </pic:blipFill>
                  <pic:spPr bwMode="auto">
                    <a:xfrm>
                      <a:off x="0" y="0"/>
                      <a:ext cx="2113915" cy="2095500"/>
                    </a:xfrm>
                    <a:prstGeom prst="rect">
                      <a:avLst/>
                    </a:prstGeom>
                    <a:noFill/>
                  </pic:spPr>
                </pic:pic>
              </a:graphicData>
            </a:graphic>
          </wp:anchor>
        </w:drawing>
      </w:r>
      <w:r w:rsidR="0036705D">
        <w:rPr>
          <w:rFonts w:ascii="Times New Roman" w:hAnsi="Times New Roman"/>
          <w:noProof/>
          <w:lang w:eastAsia="zh-CN"/>
        </w:rPr>
        <w:drawing>
          <wp:inline distT="0" distB="0" distL="0" distR="0">
            <wp:extent cx="2377440" cy="2131060"/>
            <wp:effectExtent l="0" t="114300" r="0" b="97790"/>
            <wp:docPr id="9" name="图片 75" descr="QQ截图2017052714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QQ截图20170527144853"/>
                    <pic:cNvPicPr>
                      <a:picLocks noChangeAspect="1" noChangeArrowheads="1"/>
                    </pic:cNvPicPr>
                  </pic:nvPicPr>
                  <pic:blipFill>
                    <a:blip r:embed="rId13" cstate="print"/>
                    <a:srcRect/>
                    <a:stretch>
                      <a:fillRect/>
                    </a:stretch>
                  </pic:blipFill>
                  <pic:spPr bwMode="auto">
                    <a:xfrm rot="-5400000">
                      <a:off x="0" y="0"/>
                      <a:ext cx="2377440" cy="2131060"/>
                    </a:xfrm>
                    <a:prstGeom prst="rect">
                      <a:avLst/>
                    </a:prstGeom>
                    <a:noFill/>
                    <a:ln w="9525">
                      <a:noFill/>
                      <a:miter lim="800000"/>
                      <a:headEnd/>
                      <a:tailEnd/>
                    </a:ln>
                  </pic:spPr>
                </pic:pic>
              </a:graphicData>
            </a:graphic>
          </wp:inline>
        </w:drawing>
      </w:r>
      <w:r w:rsidR="002630C9">
        <w:rPr>
          <w:rFonts w:ascii="Times New Roman" w:hAnsi="Times New Roman"/>
          <w:lang w:eastAsia="zh-CN"/>
        </w:rPr>
        <w:t xml:space="preserve">                </w:t>
      </w:r>
    </w:p>
    <w:p w:rsidR="0014684C" w:rsidRPr="003C3EF1" w:rsidRDefault="0014684C" w:rsidP="00697AFA">
      <w:pPr>
        <w:ind w:firstLine="720"/>
        <w:rPr>
          <w:rFonts w:ascii="Times New Roman" w:hAnsi="Times New Roman"/>
          <w:b/>
        </w:rPr>
      </w:pPr>
    </w:p>
    <w:p w:rsidR="00D716C5" w:rsidRPr="003C3EF1" w:rsidRDefault="0036705D" w:rsidP="0014684C">
      <w:pPr>
        <w:ind w:firstLine="720"/>
        <w:rPr>
          <w:rFonts w:ascii="Times New Roman" w:hAnsi="Times New Roman"/>
          <w:b/>
        </w:rPr>
      </w:pPr>
      <w:bookmarkStart w:id="14" w:name="OLE_LINK26"/>
      <w:r>
        <w:rPr>
          <w:noProof/>
          <w:lang w:eastAsia="zh-CN"/>
        </w:rPr>
        <w:drawing>
          <wp:anchor distT="0" distB="0" distL="114300" distR="114300" simplePos="0" relativeHeight="251561472" behindDoc="0" locked="0" layoutInCell="1" allowOverlap="1">
            <wp:simplePos x="0" y="0"/>
            <wp:positionH relativeFrom="column">
              <wp:posOffset>3136900</wp:posOffset>
            </wp:positionH>
            <wp:positionV relativeFrom="paragraph">
              <wp:posOffset>560070</wp:posOffset>
            </wp:positionV>
            <wp:extent cx="2823210" cy="1405255"/>
            <wp:effectExtent l="19050" t="0" r="0" b="0"/>
            <wp:wrapThrough wrapText="bothSides">
              <wp:wrapPolygon edited="0">
                <wp:start x="-146" y="0"/>
                <wp:lineTo x="-146" y="21376"/>
                <wp:lineTo x="21571" y="21376"/>
                <wp:lineTo x="21571" y="0"/>
                <wp:lineTo x="-146" y="0"/>
              </wp:wrapPolygon>
            </wp:wrapThrough>
            <wp:docPr id="20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2823210" cy="1405255"/>
                    </a:xfrm>
                    <a:prstGeom prst="rect">
                      <a:avLst/>
                    </a:prstGeom>
                    <a:noFill/>
                    <a:ln w="9525">
                      <a:noFill/>
                      <a:miter lim="800000"/>
                      <a:headEnd/>
                      <a:tailEnd/>
                    </a:ln>
                  </pic:spPr>
                </pic:pic>
              </a:graphicData>
            </a:graphic>
          </wp:anchor>
        </w:drawing>
      </w:r>
      <w:r w:rsidR="003D6079">
        <w:rPr>
          <w:rFonts w:ascii="Times New Roman" w:hAnsi="Times New Roman"/>
          <w:b/>
          <w:noProof/>
        </w:rPr>
        <w:pict>
          <v:shape id="_x0000_s3696" type="#_x0000_t202" style="position:absolute;left:0;text-align:left;margin-left:272.1pt;margin-top:167.95pt;width:186.75pt;height:24.75pt;z-index:251724288;mso-position-horizontal-relative:text;mso-position-vertical-relative:text" stroked="f">
            <v:textbox style="mso-next-textbox:#_x0000_s3696">
              <w:txbxContent>
                <w:p w:rsidR="00D509FE" w:rsidRDefault="00D509FE" w:rsidP="00B557AB">
                  <w:pPr>
                    <w:jc w:val="center"/>
                  </w:pPr>
                  <w:r>
                    <w:rPr>
                      <w:rFonts w:ascii="Times New Roman" w:hAnsi="Times New Roman"/>
                      <w:b/>
                    </w:rPr>
                    <w:t>Temperature Sensors</w:t>
                  </w:r>
                </w:p>
              </w:txbxContent>
            </v:textbox>
          </v:shape>
        </w:pict>
      </w:r>
      <w:r w:rsidR="003D6079">
        <w:rPr>
          <w:rFonts w:ascii="Times New Roman" w:hAnsi="Times New Roman"/>
          <w:b/>
          <w:noProof/>
        </w:rPr>
        <w:pict>
          <v:shape id="_x0000_s3697" type="#_x0000_t202" style="position:absolute;left:0;text-align:left;margin-left:33pt;margin-top:161.85pt;width:142.5pt;height:19.5pt;z-index:251725312;mso-position-horizontal-relative:text;mso-position-vertical-relative:text" stroked="f">
            <v:textbox style="mso-next-textbox:#_x0000_s3697">
              <w:txbxContent>
                <w:p w:rsidR="00D509FE" w:rsidRDefault="00D509FE" w:rsidP="00B557AB">
                  <w:pPr>
                    <w:jc w:val="center"/>
                  </w:pPr>
                  <w:r w:rsidRPr="00EF7978">
                    <w:rPr>
                      <w:rFonts w:ascii="Times New Roman" w:hAnsi="Times New Roman"/>
                      <w:b/>
                      <w:color w:val="000000"/>
                    </w:rPr>
                    <w:t xml:space="preserve">    RL Transducer</w:t>
                  </w:r>
                  <w:r w:rsidRPr="00EF7978">
                    <w:rPr>
                      <w:rFonts w:ascii="Times New Roman" w:hAnsi="Times New Roman"/>
                      <w:b/>
                      <w:color w:val="000000"/>
                    </w:rPr>
                    <w:tab/>
                  </w:r>
                  <w:r>
                    <w:rPr>
                      <w:rFonts w:ascii="Times New Roman" w:hAnsi="Times New Roman"/>
                      <w:b/>
                    </w:rPr>
                    <w:t xml:space="preserve"> (optional)</w:t>
                  </w:r>
                </w:p>
              </w:txbxContent>
            </v:textbox>
          </v:shape>
        </w:pict>
      </w:r>
      <w:r>
        <w:rPr>
          <w:rFonts w:ascii="Times New Roman" w:hAnsi="Times New Roman"/>
          <w:b/>
          <w:noProof/>
          <w:lang w:eastAsia="zh-CN"/>
        </w:rPr>
        <w:drawing>
          <wp:inline distT="0" distB="0" distL="0" distR="0">
            <wp:extent cx="2226310" cy="1916430"/>
            <wp:effectExtent l="0" t="152400" r="0" b="140970"/>
            <wp:docPr id="10" name="图片 77" descr="QQ截图2017052714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QQ截图20170527145511"/>
                    <pic:cNvPicPr>
                      <a:picLocks noChangeAspect="1" noChangeArrowheads="1"/>
                    </pic:cNvPicPr>
                  </pic:nvPicPr>
                  <pic:blipFill>
                    <a:blip r:embed="rId15" cstate="print"/>
                    <a:srcRect/>
                    <a:stretch>
                      <a:fillRect/>
                    </a:stretch>
                  </pic:blipFill>
                  <pic:spPr bwMode="auto">
                    <a:xfrm rot="-5400000">
                      <a:off x="0" y="0"/>
                      <a:ext cx="2226310" cy="1916430"/>
                    </a:xfrm>
                    <a:prstGeom prst="rect">
                      <a:avLst/>
                    </a:prstGeom>
                    <a:noFill/>
                    <a:ln w="9525">
                      <a:noFill/>
                      <a:miter lim="800000"/>
                      <a:headEnd/>
                      <a:tailEnd/>
                    </a:ln>
                  </pic:spPr>
                </pic:pic>
              </a:graphicData>
            </a:graphic>
          </wp:inline>
        </w:drawing>
      </w:r>
      <w:bookmarkEnd w:id="14"/>
    </w:p>
    <w:p w:rsidR="004D635D" w:rsidRPr="003C3EF1" w:rsidRDefault="00BA6C25" w:rsidP="00697AFA">
      <w:pPr>
        <w:ind w:firstLine="720"/>
        <w:rPr>
          <w:rFonts w:ascii="Times New Roman" w:hAnsi="Times New Roman"/>
          <w:b/>
        </w:rPr>
      </w:pPr>
      <w:r w:rsidRPr="003C3EF1">
        <w:rPr>
          <w:rFonts w:ascii="Times New Roman" w:hAnsi="Times New Roman"/>
          <w:b/>
        </w:rPr>
        <w:tab/>
      </w:r>
      <w:r w:rsidRPr="003C3EF1">
        <w:rPr>
          <w:rFonts w:ascii="Times New Roman" w:hAnsi="Times New Roman"/>
          <w:b/>
        </w:rPr>
        <w:tab/>
      </w:r>
      <w:r w:rsidRPr="003C3EF1">
        <w:rPr>
          <w:rFonts w:ascii="Times New Roman" w:hAnsi="Times New Roman"/>
          <w:b/>
        </w:rPr>
        <w:tab/>
      </w:r>
    </w:p>
    <w:p w:rsidR="004D635D" w:rsidRPr="003C3EF1" w:rsidRDefault="003D6079" w:rsidP="0014684C">
      <w:pPr>
        <w:ind w:firstLine="720"/>
        <w:rPr>
          <w:rFonts w:ascii="Times New Roman" w:hAnsi="Times New Roman"/>
          <w:b/>
        </w:rPr>
      </w:pPr>
      <w:bookmarkStart w:id="15" w:name="OLE_LINK28"/>
      <w:r>
        <w:rPr>
          <w:rFonts w:ascii="Times New Roman" w:hAnsi="Times New Roman"/>
          <w:b/>
          <w:noProof/>
          <w:lang w:eastAsia="zh-CN"/>
        </w:rPr>
        <w:pict>
          <v:shape id="_x0000_s4281" type="#_x0000_t202" style="position:absolute;left:0;text-align:left;margin-left:272.25pt;margin-top:154.2pt;width:186.75pt;height:24.75pt;z-index:251759104" stroked="f">
            <v:textbox style="mso-next-textbox:#_x0000_s4281">
              <w:txbxContent>
                <w:p w:rsidR="00D509FE" w:rsidRDefault="00D509FE" w:rsidP="001B6FFF">
                  <w:pPr>
                    <w:jc w:val="center"/>
                  </w:pPr>
                  <w:r>
                    <w:rPr>
                      <w:rFonts w:ascii="Times New Roman" w:hAnsi="Times New Roman"/>
                      <w:b/>
                    </w:rPr>
                    <w:t>Clamping Strap (optional)</w:t>
                  </w:r>
                </w:p>
              </w:txbxContent>
            </v:textbox>
          </v:shape>
        </w:pict>
      </w:r>
      <w:r w:rsidR="0036705D">
        <w:rPr>
          <w:noProof/>
          <w:lang w:eastAsia="zh-CN"/>
        </w:rPr>
        <w:drawing>
          <wp:anchor distT="0" distB="0" distL="114300" distR="114300" simplePos="0" relativeHeight="251560448" behindDoc="0" locked="0" layoutInCell="1" allowOverlap="1">
            <wp:simplePos x="0" y="0"/>
            <wp:positionH relativeFrom="column">
              <wp:posOffset>3848735</wp:posOffset>
            </wp:positionH>
            <wp:positionV relativeFrom="paragraph">
              <wp:posOffset>236855</wp:posOffset>
            </wp:positionV>
            <wp:extent cx="1600200" cy="1390650"/>
            <wp:effectExtent l="19050" t="0" r="0" b="0"/>
            <wp:wrapThrough wrapText="bothSides">
              <wp:wrapPolygon edited="0">
                <wp:start x="-257" y="0"/>
                <wp:lineTo x="-257" y="21304"/>
                <wp:lineTo x="21600" y="21304"/>
                <wp:lineTo x="21600" y="0"/>
                <wp:lineTo x="-257" y="0"/>
              </wp:wrapPolygon>
            </wp:wrapThrough>
            <wp:docPr id="20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srcRect/>
                    <a:stretch>
                      <a:fillRect/>
                    </a:stretch>
                  </pic:blipFill>
                  <pic:spPr bwMode="auto">
                    <a:xfrm>
                      <a:off x="0" y="0"/>
                      <a:ext cx="1600200" cy="1390650"/>
                    </a:xfrm>
                    <a:prstGeom prst="rect">
                      <a:avLst/>
                    </a:prstGeom>
                    <a:noFill/>
                    <a:ln w="9525">
                      <a:noFill/>
                      <a:miter lim="800000"/>
                      <a:headEnd/>
                      <a:tailEnd/>
                    </a:ln>
                  </pic:spPr>
                </pic:pic>
              </a:graphicData>
            </a:graphic>
          </wp:anchor>
        </w:drawing>
      </w:r>
      <w:r>
        <w:rPr>
          <w:rFonts w:ascii="Times New Roman" w:hAnsi="Times New Roman"/>
          <w:b/>
          <w:noProof/>
          <w:lang w:eastAsia="zh-CN"/>
        </w:rPr>
        <w:pict>
          <v:shape id="_x0000_s4282" type="#_x0000_t202" style="position:absolute;left:0;text-align:left;margin-left:54.65pt;margin-top:153.2pt;width:169.85pt;height:19.5pt;z-index:251760128;mso-position-horizontal-relative:text;mso-position-vertical-relative:text" stroked="f">
            <v:textbox style="mso-next-textbox:#_x0000_s4282">
              <w:txbxContent>
                <w:p w:rsidR="00D509FE" w:rsidRDefault="00D509FE" w:rsidP="0073593E">
                  <w:pPr>
                    <w:jc w:val="center"/>
                  </w:pPr>
                  <w:r>
                    <w:rPr>
                      <w:rFonts w:ascii="Times New Roman" w:hAnsi="Times New Roman"/>
                      <w:b/>
                    </w:rPr>
                    <w:t>Clamping Cable</w:t>
                  </w:r>
                </w:p>
              </w:txbxContent>
            </v:textbox>
          </v:shape>
        </w:pict>
      </w:r>
      <w:r w:rsidR="0036705D">
        <w:rPr>
          <w:rFonts w:ascii="Times New Roman" w:hAnsi="Times New Roman"/>
          <w:noProof/>
          <w:lang w:eastAsia="zh-CN"/>
        </w:rPr>
        <w:drawing>
          <wp:inline distT="0" distB="0" distL="0" distR="0">
            <wp:extent cx="2504440" cy="1860550"/>
            <wp:effectExtent l="19050" t="0" r="0" b="0"/>
            <wp:docPr id="11" name="图片 64" descr="P70527-14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P70527-142043"/>
                    <pic:cNvPicPr>
                      <a:picLocks noChangeAspect="1" noChangeArrowheads="1"/>
                    </pic:cNvPicPr>
                  </pic:nvPicPr>
                  <pic:blipFill>
                    <a:blip r:embed="rId17" cstate="print"/>
                    <a:srcRect/>
                    <a:stretch>
                      <a:fillRect/>
                    </a:stretch>
                  </pic:blipFill>
                  <pic:spPr bwMode="auto">
                    <a:xfrm>
                      <a:off x="0" y="0"/>
                      <a:ext cx="2504440" cy="1860550"/>
                    </a:xfrm>
                    <a:prstGeom prst="rect">
                      <a:avLst/>
                    </a:prstGeom>
                    <a:noFill/>
                    <a:ln w="9525">
                      <a:noFill/>
                      <a:miter lim="800000"/>
                      <a:headEnd/>
                      <a:tailEnd/>
                    </a:ln>
                  </pic:spPr>
                </pic:pic>
              </a:graphicData>
            </a:graphic>
          </wp:inline>
        </w:drawing>
      </w:r>
      <w:bookmarkEnd w:id="15"/>
    </w:p>
    <w:p w:rsidR="004B16B8" w:rsidRDefault="0033797C" w:rsidP="00B07F0A">
      <w:pPr>
        <w:rPr>
          <w:rFonts w:ascii="Times New Roman" w:hAnsi="Times New Roman"/>
          <w:noProof/>
          <w:lang w:eastAsia="zh-CN"/>
        </w:rPr>
      </w:pPr>
      <w:r>
        <w:rPr>
          <w:rFonts w:ascii="Times New Roman" w:hAnsi="Times New Roman"/>
          <w:noProof/>
          <w:lang w:eastAsia="zh-CN"/>
        </w:rPr>
        <w:t xml:space="preserve">                     </w:t>
      </w:r>
      <w:r w:rsidR="004B16B8">
        <w:rPr>
          <w:rFonts w:ascii="Times New Roman" w:hAnsi="Times New Roman"/>
          <w:noProof/>
          <w:lang w:eastAsia="zh-CN"/>
        </w:rPr>
        <w:t xml:space="preserve">  </w:t>
      </w:r>
    </w:p>
    <w:p w:rsidR="00B07F0A" w:rsidRPr="003C3EF1" w:rsidRDefault="00B07F0A" w:rsidP="00B07F0A">
      <w:pPr>
        <w:rPr>
          <w:rFonts w:ascii="Times New Roman" w:hAnsi="Times New Roman"/>
          <w:lang w:eastAsia="zh-CN"/>
        </w:rPr>
      </w:pPr>
    </w:p>
    <w:p w:rsidR="0033797C" w:rsidRPr="00E872BD" w:rsidRDefault="0049579E" w:rsidP="00056529">
      <w:pPr>
        <w:rPr>
          <w:rFonts w:ascii="Times New Roman" w:hAnsi="Times New Roman"/>
          <w:b/>
          <w:lang w:eastAsia="zh-CN"/>
        </w:rPr>
      </w:pPr>
      <w:r w:rsidRPr="003C3EF1">
        <w:rPr>
          <w:rFonts w:ascii="Times New Roman" w:hAnsi="Times New Roman"/>
          <w:lang w:eastAsia="zh-CN"/>
        </w:rPr>
        <w:tab/>
      </w:r>
      <w:r w:rsidR="0033797C">
        <w:rPr>
          <w:rFonts w:ascii="Times New Roman" w:hAnsi="Times New Roman"/>
          <w:lang w:eastAsia="zh-CN"/>
        </w:rPr>
        <w:t xml:space="preserve"> </w:t>
      </w:r>
      <w:r w:rsidR="004B16B8">
        <w:rPr>
          <w:rFonts w:ascii="Times New Roman" w:hAnsi="Times New Roman"/>
          <w:lang w:eastAsia="zh-CN"/>
        </w:rPr>
        <w:t xml:space="preserve">                 </w:t>
      </w:r>
    </w:p>
    <w:p w:rsidR="00833C36" w:rsidRPr="003C3EF1" w:rsidRDefault="00833C36" w:rsidP="00F330FF">
      <w:pPr>
        <w:rPr>
          <w:rFonts w:ascii="Times New Roman" w:hAnsi="Times New Roman"/>
          <w:lang w:eastAsia="zh-CN"/>
        </w:rPr>
      </w:pPr>
    </w:p>
    <w:p w:rsidR="001B6FFF" w:rsidRDefault="00C553A7" w:rsidP="001B6FFF">
      <w:pPr>
        <w:ind w:firstLine="720"/>
        <w:rPr>
          <w:rFonts w:ascii="Times New Roman" w:hAnsi="Times New Roman"/>
          <w:sz w:val="24"/>
          <w:szCs w:val="24"/>
          <w:lang w:eastAsia="zh-CN"/>
        </w:rPr>
      </w:pPr>
      <w:r>
        <w:rPr>
          <w:rFonts w:ascii="Times New Roman" w:hAnsi="Times New Roman"/>
          <w:noProof/>
          <w:sz w:val="24"/>
          <w:szCs w:val="24"/>
          <w:lang w:eastAsia="zh-CN"/>
        </w:rPr>
        <w:lastRenderedPageBreak/>
        <w:drawing>
          <wp:anchor distT="0" distB="0" distL="114300" distR="114300" simplePos="0" relativeHeight="251762176" behindDoc="0" locked="0" layoutInCell="1" allowOverlap="1">
            <wp:simplePos x="0" y="0"/>
            <wp:positionH relativeFrom="column">
              <wp:posOffset>3733349</wp:posOffset>
            </wp:positionH>
            <wp:positionV relativeFrom="paragraph">
              <wp:posOffset>0</wp:posOffset>
            </wp:positionV>
            <wp:extent cx="1715176" cy="2283295"/>
            <wp:effectExtent l="0" t="0" r="0" b="0"/>
            <wp:wrapNone/>
            <wp:docPr id="2237" name="图片 65" descr="EF40--主机外观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F40--主机外观副本"/>
                    <pic:cNvPicPr>
                      <a:picLocks noChangeAspect="1" noChangeArrowheads="1"/>
                    </pic:cNvPicPr>
                  </pic:nvPicPr>
                  <pic:blipFill>
                    <a:blip r:embed="rId18" cstate="print"/>
                    <a:srcRect/>
                    <a:stretch>
                      <a:fillRect/>
                    </a:stretch>
                  </pic:blipFill>
                  <pic:spPr bwMode="auto">
                    <a:xfrm>
                      <a:off x="0" y="0"/>
                      <a:ext cx="1715176" cy="2283295"/>
                    </a:xfrm>
                    <a:prstGeom prst="rect">
                      <a:avLst/>
                    </a:prstGeom>
                    <a:noFill/>
                    <a:ln w="9525">
                      <a:noFill/>
                      <a:miter lim="800000"/>
                      <a:headEnd/>
                      <a:tailEnd/>
                    </a:ln>
                  </pic:spPr>
                </pic:pic>
              </a:graphicData>
            </a:graphic>
          </wp:anchor>
        </w:drawing>
      </w:r>
      <w:r w:rsidR="0036705D">
        <w:rPr>
          <w:rFonts w:ascii="Times New Roman" w:hAnsi="Times New Roman"/>
          <w:noProof/>
          <w:sz w:val="24"/>
          <w:szCs w:val="24"/>
          <w:lang w:eastAsia="zh-CN"/>
        </w:rPr>
        <w:drawing>
          <wp:inline distT="0" distB="0" distL="0" distR="0">
            <wp:extent cx="1964055" cy="193230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1964055" cy="1932305"/>
                    </a:xfrm>
                    <a:prstGeom prst="rect">
                      <a:avLst/>
                    </a:prstGeom>
                    <a:noFill/>
                    <a:ln w="9525">
                      <a:noFill/>
                      <a:miter lim="800000"/>
                      <a:headEnd/>
                      <a:tailEnd/>
                    </a:ln>
                  </pic:spPr>
                </pic:pic>
              </a:graphicData>
            </a:graphic>
          </wp:inline>
        </w:drawing>
      </w:r>
    </w:p>
    <w:p w:rsidR="00636C99" w:rsidRPr="003C3EF1" w:rsidRDefault="003D6079" w:rsidP="00E872BD">
      <w:pPr>
        <w:rPr>
          <w:rFonts w:ascii="Times New Roman" w:hAnsi="Times New Roman"/>
          <w:sz w:val="24"/>
          <w:szCs w:val="24"/>
          <w:lang w:eastAsia="zh-CN"/>
        </w:rPr>
      </w:pPr>
      <w:r>
        <w:rPr>
          <w:rFonts w:ascii="Times New Roman" w:hAnsi="Times New Roman"/>
          <w:noProof/>
          <w:sz w:val="24"/>
          <w:szCs w:val="24"/>
          <w:lang w:eastAsia="zh-CN"/>
        </w:rPr>
        <w:pict>
          <v:shape id="_x0000_s4286" type="#_x0000_t202" style="position:absolute;margin-left:300.85pt;margin-top:8.3pt;width:117.15pt;height:24.75pt;z-index:251763200" stroked="f">
            <v:textbox style="mso-next-textbox:#_x0000_s4286">
              <w:txbxContent>
                <w:p w:rsidR="00D509FE" w:rsidRDefault="00D509FE" w:rsidP="00657513">
                  <w:pPr>
                    <w:jc w:val="center"/>
                  </w:pPr>
                  <w:r>
                    <w:rPr>
                      <w:rFonts w:ascii="Times New Roman" w:hAnsi="Times New Roman"/>
                      <w:b/>
                    </w:rPr>
                    <w:t>Main Unit</w:t>
                  </w:r>
                </w:p>
              </w:txbxContent>
            </v:textbox>
          </v:shape>
        </w:pict>
      </w:r>
      <w:r>
        <w:rPr>
          <w:rFonts w:ascii="Times New Roman" w:hAnsi="Times New Roman"/>
          <w:noProof/>
          <w:sz w:val="24"/>
          <w:szCs w:val="24"/>
          <w:lang w:eastAsia="zh-CN"/>
        </w:rPr>
        <w:pict>
          <v:shape id="_x0000_s4283" type="#_x0000_t202" style="position:absolute;margin-left:30.35pt;margin-top:9.3pt;width:151.65pt;height:24.75pt;z-index:251761152" stroked="f">
            <v:textbox style="mso-next-textbox:#_x0000_s4283">
              <w:txbxContent>
                <w:p w:rsidR="00D509FE" w:rsidRDefault="00D509FE" w:rsidP="001B6FFF">
                  <w:pPr>
                    <w:jc w:val="center"/>
                    <w:rPr>
                      <w:rFonts w:ascii="Times New Roman" w:hAnsi="Times New Roman"/>
                      <w:b/>
                    </w:rPr>
                  </w:pPr>
                  <w:r w:rsidRPr="001E66AE">
                    <w:rPr>
                      <w:rFonts w:ascii="Times New Roman" w:hAnsi="Times New Roman"/>
                      <w:b/>
                    </w:rPr>
                    <w:t>Transducer Cable 5m x 2</w:t>
                  </w:r>
                </w:p>
                <w:p w:rsidR="00D509FE" w:rsidRDefault="00D509FE" w:rsidP="001B6FFF">
                  <w:pPr>
                    <w:jc w:val="center"/>
                  </w:pPr>
                </w:p>
              </w:txbxContent>
            </v:textbox>
          </v:shape>
        </w:pict>
      </w:r>
      <w:r w:rsidR="005D3B4E">
        <w:rPr>
          <w:rFonts w:ascii="Times New Roman" w:hAnsi="Times New Roman" w:hint="eastAsia"/>
          <w:sz w:val="24"/>
          <w:szCs w:val="24"/>
          <w:lang w:eastAsia="zh-CN"/>
        </w:rPr>
        <w:t xml:space="preserve">                                     </w:t>
      </w:r>
      <w:bookmarkStart w:id="16" w:name="_Toc465166027"/>
      <w:bookmarkStart w:id="17" w:name="_Toc465166632"/>
      <w:bookmarkStart w:id="18" w:name="_Toc465166745"/>
      <w:bookmarkEnd w:id="16"/>
      <w:bookmarkEnd w:id="17"/>
      <w:bookmarkEnd w:id="18"/>
    </w:p>
    <w:p w:rsidR="00636C99" w:rsidRDefault="00636C99" w:rsidP="00F330FF">
      <w:pPr>
        <w:rPr>
          <w:rFonts w:ascii="Times New Roman" w:hAnsi="Times New Roman"/>
          <w:sz w:val="24"/>
          <w:szCs w:val="24"/>
          <w:lang w:eastAsia="zh-CN"/>
        </w:rPr>
      </w:pPr>
    </w:p>
    <w:p w:rsidR="0017591F" w:rsidRPr="003C3EF1" w:rsidRDefault="0017591F" w:rsidP="00F330FF">
      <w:pPr>
        <w:rPr>
          <w:rFonts w:ascii="Times New Roman" w:hAnsi="Times New Roman"/>
          <w:sz w:val="24"/>
          <w:szCs w:val="24"/>
          <w:lang w:eastAsia="zh-CN"/>
        </w:rPr>
      </w:pPr>
    </w:p>
    <w:p w:rsidR="00651D1E" w:rsidRPr="00056529" w:rsidRDefault="00651D1E" w:rsidP="00120835">
      <w:pPr>
        <w:pStyle w:val="Heading2"/>
        <w:rPr>
          <w:rFonts w:ascii="Times New Roman" w:hAnsi="Times New Roman"/>
          <w:color w:val="auto"/>
          <w:sz w:val="24"/>
          <w:szCs w:val="24"/>
          <w:lang w:eastAsia="zh-CN"/>
        </w:rPr>
      </w:pPr>
      <w:bookmarkStart w:id="19" w:name="_Toc486237296"/>
      <w:r w:rsidRPr="00697AFA">
        <w:rPr>
          <w:rFonts w:ascii="Times New Roman" w:hAnsi="Times New Roman"/>
          <w:color w:val="auto"/>
          <w:sz w:val="24"/>
          <w:szCs w:val="24"/>
        </w:rPr>
        <w:t>§1.</w:t>
      </w:r>
      <w:r w:rsidR="008B637A" w:rsidRPr="00697AFA">
        <w:rPr>
          <w:rFonts w:ascii="Times New Roman" w:hAnsi="Times New Roman"/>
          <w:color w:val="auto"/>
          <w:sz w:val="24"/>
          <w:szCs w:val="24"/>
        </w:rPr>
        <w:t>6</w:t>
      </w:r>
      <w:r w:rsidRPr="00A10243">
        <w:rPr>
          <w:rFonts w:ascii="Times New Roman" w:hAnsi="Times New Roman"/>
          <w:color w:val="auto"/>
          <w:sz w:val="24"/>
          <w:szCs w:val="24"/>
        </w:rPr>
        <w:t xml:space="preserve"> Product Identification</w:t>
      </w:r>
      <w:bookmarkEnd w:id="19"/>
    </w:p>
    <w:p w:rsidR="00651D1E" w:rsidRPr="00A10243" w:rsidRDefault="00CC5C48" w:rsidP="00120835">
      <w:pPr>
        <w:tabs>
          <w:tab w:val="left" w:pos="450"/>
          <w:tab w:val="left" w:pos="720"/>
        </w:tabs>
        <w:rPr>
          <w:rFonts w:ascii="Times New Roman" w:hAnsi="Times New Roman"/>
        </w:rPr>
      </w:pPr>
      <w:r>
        <w:rPr>
          <w:rFonts w:ascii="Times New Roman" w:hAnsi="Times New Roman"/>
        </w:rPr>
        <w:t>Every</w:t>
      </w:r>
      <w:r w:rsidR="00651D1E" w:rsidRPr="00A10243">
        <w:rPr>
          <w:rFonts w:ascii="Times New Roman" w:hAnsi="Times New Roman"/>
        </w:rPr>
        <w:t xml:space="preserve"> </w:t>
      </w:r>
      <w:r w:rsidR="00D47DE3" w:rsidRPr="00A10243">
        <w:rPr>
          <w:rFonts w:ascii="Times New Roman" w:hAnsi="Times New Roman"/>
        </w:rPr>
        <w:t>EF40</w:t>
      </w:r>
      <w:r w:rsidR="00651D1E" w:rsidRPr="00A10243">
        <w:rPr>
          <w:rFonts w:ascii="Times New Roman" w:hAnsi="Times New Roman"/>
        </w:rPr>
        <w:t xml:space="preserve"> series flow meter has a unique produc</w:t>
      </w:r>
      <w:r w:rsidR="005E386A" w:rsidRPr="00A10243">
        <w:rPr>
          <w:rFonts w:ascii="Times New Roman" w:hAnsi="Times New Roman"/>
        </w:rPr>
        <w:t xml:space="preserve">t identification number, or ESN. This number is written </w:t>
      </w:r>
      <w:r w:rsidR="0089363A">
        <w:rPr>
          <w:rFonts w:ascii="Times New Roman" w:hAnsi="Times New Roman"/>
        </w:rPr>
        <w:t xml:space="preserve">on the label inside of the meter enclosure.  </w:t>
      </w:r>
      <w:r w:rsidR="00651D1E" w:rsidRPr="00A10243">
        <w:rPr>
          <w:rFonts w:ascii="Times New Roman" w:hAnsi="Times New Roman"/>
        </w:rPr>
        <w:t xml:space="preserve">It is </w:t>
      </w:r>
      <w:r w:rsidR="0089363A">
        <w:rPr>
          <w:rFonts w:ascii="Times New Roman" w:hAnsi="Times New Roman"/>
        </w:rPr>
        <w:t xml:space="preserve">also </w:t>
      </w:r>
      <w:r w:rsidR="00651D1E" w:rsidRPr="00A10243">
        <w:rPr>
          <w:rFonts w:ascii="Times New Roman" w:hAnsi="Times New Roman"/>
        </w:rPr>
        <w:t>displayed in Menu Window M55.  The window can be accessed by pressing the following series of keys:</w:t>
      </w:r>
    </w:p>
    <w:p w:rsidR="00420ADB" w:rsidRPr="00697AFA" w:rsidRDefault="00420ADB" w:rsidP="00120835">
      <w:pPr>
        <w:tabs>
          <w:tab w:val="left" w:pos="450"/>
          <w:tab w:val="left" w:pos="720"/>
        </w:tabs>
        <w:rPr>
          <w:rFonts w:ascii="Times New Roman" w:hAnsi="Times New Roman"/>
        </w:rPr>
      </w:pPr>
      <w:r w:rsidRPr="00A10243">
        <w:rPr>
          <w:rFonts w:ascii="Times New Roman" w:hAnsi="Times New Roman"/>
          <w:b/>
          <w:bdr w:val="single" w:sz="4" w:space="0" w:color="auto"/>
        </w:rPr>
        <w:t>M</w:t>
      </w:r>
      <w:r w:rsidRPr="00A10243">
        <w:rPr>
          <w:rFonts w:ascii="Times New Roman" w:hAnsi="Times New Roman" w:hint="eastAsia"/>
          <w:b/>
          <w:lang w:eastAsia="zh-CN"/>
        </w:rPr>
        <w:t>→</w:t>
      </w:r>
      <w:r w:rsidRPr="00A10243">
        <w:rPr>
          <w:rFonts w:ascii="Times New Roman" w:hAnsi="Times New Roman" w:hint="eastAsia"/>
          <w:b/>
          <w:lang w:eastAsia="zh-CN"/>
        </w:rPr>
        <w:t xml:space="preserve">     5 </w:t>
      </w:r>
      <w:r w:rsidRPr="00A10243">
        <w:rPr>
          <w:rFonts w:ascii="Times New Roman" w:hAnsi="Times New Roman"/>
        </w:rPr>
        <w:t xml:space="preserve">(System) </w:t>
      </w:r>
      <w:r w:rsidRPr="00A10243">
        <w:rPr>
          <w:rFonts w:ascii="Times New Roman" w:hAnsi="Times New Roman" w:hint="eastAsia"/>
          <w:b/>
          <w:lang w:eastAsia="zh-CN"/>
        </w:rPr>
        <w:t>→</w:t>
      </w:r>
      <w:r w:rsidRPr="00A10243">
        <w:rPr>
          <w:rFonts w:ascii="Times New Roman" w:hAnsi="Times New Roman"/>
          <w:b/>
        </w:rPr>
        <w:t>5</w:t>
      </w:r>
      <w:r w:rsidRPr="00A10243">
        <w:rPr>
          <w:rFonts w:ascii="Times New Roman" w:hAnsi="Times New Roman"/>
        </w:rPr>
        <w:t xml:space="preserve"> (Version/SN#</w:t>
      </w:r>
      <w:r w:rsidRPr="00697AFA">
        <w:rPr>
          <w:rFonts w:ascii="Times New Roman" w:hAnsi="Times New Roman"/>
        </w:rPr>
        <w:t>)</w:t>
      </w:r>
    </w:p>
    <w:p w:rsidR="00651D1E" w:rsidRDefault="00651D1E" w:rsidP="00120835">
      <w:pPr>
        <w:tabs>
          <w:tab w:val="left" w:pos="450"/>
          <w:tab w:val="left" w:pos="720"/>
        </w:tabs>
        <w:rPr>
          <w:rFonts w:ascii="Times New Roman" w:hAnsi="Times New Roman"/>
        </w:rPr>
      </w:pPr>
      <w:proofErr w:type="gramStart"/>
      <w:r w:rsidRPr="00697AFA">
        <w:rPr>
          <w:rFonts w:ascii="Times New Roman" w:hAnsi="Times New Roman"/>
        </w:rPr>
        <w:t>See section §2.4 for more information on display windows.</w:t>
      </w:r>
      <w:proofErr w:type="gramEnd"/>
    </w:p>
    <w:p w:rsidR="0089363A" w:rsidRPr="00697AFA" w:rsidRDefault="0089363A" w:rsidP="00120835">
      <w:pPr>
        <w:tabs>
          <w:tab w:val="left" w:pos="450"/>
          <w:tab w:val="left" w:pos="720"/>
        </w:tabs>
        <w:rPr>
          <w:rFonts w:ascii="Times New Roman" w:hAnsi="Times New Roman"/>
        </w:rPr>
      </w:pPr>
      <w:r w:rsidRPr="00A10243">
        <w:rPr>
          <w:rFonts w:ascii="Times New Roman" w:hAnsi="Times New Roman"/>
        </w:rPr>
        <w:t xml:space="preserve">In the case of any hardware failure, please provide this number when contacting the manufacturer.  </w:t>
      </w:r>
    </w:p>
    <w:p w:rsidR="00454F94" w:rsidRPr="00A10243" w:rsidRDefault="00454F94" w:rsidP="00120835">
      <w:pPr>
        <w:tabs>
          <w:tab w:val="left" w:pos="450"/>
          <w:tab w:val="left" w:pos="720"/>
        </w:tabs>
        <w:rPr>
          <w:rFonts w:ascii="Times New Roman" w:hAnsi="Times New Roman"/>
        </w:rPr>
      </w:pPr>
    </w:p>
    <w:p w:rsidR="00EF1159" w:rsidRPr="00A10243" w:rsidRDefault="00651D1E" w:rsidP="00120835">
      <w:pPr>
        <w:pStyle w:val="Heading2"/>
        <w:rPr>
          <w:rFonts w:ascii="Times New Roman" w:hAnsi="Times New Roman"/>
          <w:color w:val="auto"/>
          <w:sz w:val="24"/>
          <w:szCs w:val="24"/>
        </w:rPr>
      </w:pPr>
      <w:bookmarkStart w:id="20" w:name="_Toc486237297"/>
      <w:r w:rsidRPr="00A10243">
        <w:rPr>
          <w:rFonts w:ascii="Times New Roman" w:hAnsi="Times New Roman"/>
          <w:color w:val="auto"/>
          <w:sz w:val="24"/>
          <w:szCs w:val="24"/>
        </w:rPr>
        <w:t>§1.</w:t>
      </w:r>
      <w:r w:rsidR="008B637A" w:rsidRPr="00A10243">
        <w:rPr>
          <w:rFonts w:ascii="Times New Roman" w:hAnsi="Times New Roman"/>
          <w:color w:val="auto"/>
          <w:sz w:val="24"/>
          <w:szCs w:val="24"/>
        </w:rPr>
        <w:t>7</w:t>
      </w:r>
      <w:r w:rsidR="00EF1159" w:rsidRPr="00A10243">
        <w:rPr>
          <w:rFonts w:ascii="Times New Roman" w:hAnsi="Times New Roman"/>
          <w:color w:val="auto"/>
          <w:sz w:val="24"/>
          <w:szCs w:val="24"/>
        </w:rPr>
        <w:t xml:space="preserve"> Data Integrity and Built-in Time-Keeper</w:t>
      </w:r>
      <w:bookmarkEnd w:id="20"/>
    </w:p>
    <w:p w:rsidR="00EF1159" w:rsidRPr="003C3EF1" w:rsidRDefault="00EF1159" w:rsidP="00EE2887">
      <w:pPr>
        <w:pStyle w:val="ListParagraph"/>
        <w:ind w:left="0"/>
        <w:jc w:val="both"/>
        <w:rPr>
          <w:rFonts w:ascii="Times New Roman" w:hAnsi="Times New Roman"/>
        </w:rPr>
      </w:pPr>
      <w:r w:rsidRPr="00A10243">
        <w:rPr>
          <w:rFonts w:ascii="Times New Roman" w:hAnsi="Times New Roman"/>
        </w:rPr>
        <w:t>All user-entered configuration values are stored in the built-in</w:t>
      </w:r>
      <w:r w:rsidR="00CF4FDF" w:rsidRPr="00A10243">
        <w:rPr>
          <w:rFonts w:ascii="Times New Roman" w:hAnsi="Times New Roman"/>
        </w:rPr>
        <w:t>,</w:t>
      </w:r>
      <w:r w:rsidRPr="00A10243">
        <w:rPr>
          <w:rFonts w:ascii="Times New Roman" w:hAnsi="Times New Roman"/>
        </w:rPr>
        <w:t xml:space="preserve"> non-volatile flash memory that can retain the data for over one hundred </w:t>
      </w:r>
      <w:r w:rsidR="00CF4FDF" w:rsidRPr="00A10243">
        <w:rPr>
          <w:rFonts w:ascii="Times New Roman" w:hAnsi="Times New Roman"/>
        </w:rPr>
        <w:t xml:space="preserve">years.  The memory </w:t>
      </w:r>
      <w:r w:rsidR="00A550E2" w:rsidRPr="00A10243">
        <w:rPr>
          <w:rFonts w:ascii="Times New Roman" w:hAnsi="Times New Roman"/>
        </w:rPr>
        <w:t>integrit</w:t>
      </w:r>
      <w:r w:rsidR="00A550E2" w:rsidRPr="003C3EF1">
        <w:rPr>
          <w:rFonts w:ascii="Times New Roman" w:hAnsi="Times New Roman"/>
        </w:rPr>
        <w:t xml:space="preserve">y </w:t>
      </w:r>
      <w:r w:rsidR="00CF4FDF" w:rsidRPr="003C3EF1">
        <w:rPr>
          <w:rFonts w:ascii="Times New Roman" w:hAnsi="Times New Roman"/>
        </w:rPr>
        <w:t>is retained</w:t>
      </w:r>
      <w:r w:rsidR="00AD29FE" w:rsidRPr="003C3EF1">
        <w:rPr>
          <w:rFonts w:ascii="Times New Roman" w:hAnsi="Times New Roman"/>
        </w:rPr>
        <w:t xml:space="preserve"> even when the power is disconnected</w:t>
      </w:r>
      <w:r w:rsidRPr="003C3EF1">
        <w:rPr>
          <w:rFonts w:ascii="Times New Roman" w:hAnsi="Times New Roman"/>
        </w:rPr>
        <w:t xml:space="preserve"> or turned off. Password protection is provided to avoid inadvertent configuration changes or totalizer resets. </w:t>
      </w:r>
    </w:p>
    <w:p w:rsidR="00EF1159" w:rsidRPr="003C3EF1" w:rsidRDefault="00EF1159" w:rsidP="00EE2887">
      <w:pPr>
        <w:pStyle w:val="ListParagraph"/>
        <w:ind w:left="0"/>
        <w:jc w:val="both"/>
        <w:rPr>
          <w:rFonts w:ascii="Times New Roman" w:hAnsi="Times New Roman"/>
        </w:rPr>
      </w:pPr>
    </w:p>
    <w:p w:rsidR="00EF1159" w:rsidRPr="003C3EF1" w:rsidRDefault="00EF1159" w:rsidP="00EE2887">
      <w:pPr>
        <w:pStyle w:val="ListParagraph"/>
        <w:ind w:left="0"/>
        <w:jc w:val="both"/>
        <w:rPr>
          <w:rFonts w:ascii="Times New Roman" w:hAnsi="Times New Roman"/>
        </w:rPr>
      </w:pPr>
      <w:r w:rsidRPr="003C3EF1">
        <w:rPr>
          <w:rFonts w:ascii="Times New Roman" w:hAnsi="Times New Roman"/>
        </w:rPr>
        <w:t>A time-keeper is integrated in the flowmeter. It works as the time base for flow totalizing. T</w:t>
      </w:r>
      <w:r w:rsidR="0040484A" w:rsidRPr="003C3EF1">
        <w:rPr>
          <w:rFonts w:ascii="Times New Roman" w:hAnsi="Times New Roman"/>
        </w:rPr>
        <w:t>he time-keeper remains operational</w:t>
      </w:r>
      <w:r w:rsidRPr="003C3EF1">
        <w:rPr>
          <w:rFonts w:ascii="Times New Roman" w:hAnsi="Times New Roman"/>
        </w:rPr>
        <w:t xml:space="preserve"> as long as the battery’s terminal voltage is over 1.5V. In </w:t>
      </w:r>
      <w:r w:rsidR="00A550E2" w:rsidRPr="003C3EF1">
        <w:rPr>
          <w:rFonts w:ascii="Times New Roman" w:hAnsi="Times New Roman"/>
        </w:rPr>
        <w:t xml:space="preserve">the </w:t>
      </w:r>
      <w:r w:rsidRPr="003C3EF1">
        <w:rPr>
          <w:rFonts w:ascii="Times New Roman" w:hAnsi="Times New Roman"/>
        </w:rPr>
        <w:t>case of battery failure, the time keeper will not keep running</w:t>
      </w:r>
      <w:r w:rsidR="0040484A" w:rsidRPr="003C3EF1">
        <w:rPr>
          <w:rFonts w:ascii="Times New Roman" w:hAnsi="Times New Roman"/>
        </w:rPr>
        <w:t>,</w:t>
      </w:r>
      <w:r w:rsidRPr="003C3EF1">
        <w:rPr>
          <w:rFonts w:ascii="Times New Roman" w:hAnsi="Times New Roman"/>
        </w:rPr>
        <w:t xml:space="preserve"> and the time data will be lost. The user </w:t>
      </w:r>
      <w:r w:rsidRPr="003C3EF1">
        <w:rPr>
          <w:rFonts w:ascii="Times New Roman" w:hAnsi="Times New Roman"/>
          <w:b/>
        </w:rPr>
        <w:t>must</w:t>
      </w:r>
      <w:r w:rsidRPr="003C3EF1">
        <w:rPr>
          <w:rFonts w:ascii="Times New Roman" w:hAnsi="Times New Roman"/>
        </w:rPr>
        <w:t xml:space="preserve"> re-enter proper time values after </w:t>
      </w:r>
      <w:r w:rsidR="0040484A" w:rsidRPr="003C3EF1">
        <w:rPr>
          <w:rFonts w:ascii="Times New Roman" w:hAnsi="Times New Roman"/>
        </w:rPr>
        <w:t>the battery is restored</w:t>
      </w:r>
      <w:r w:rsidRPr="003C3EF1">
        <w:rPr>
          <w:rFonts w:ascii="Times New Roman" w:hAnsi="Times New Roman"/>
        </w:rPr>
        <w:t>. Improper time values will affect the totalizer as well as many other functions.</w:t>
      </w:r>
      <w:r w:rsidR="0040484A" w:rsidRPr="003C3EF1">
        <w:rPr>
          <w:rFonts w:ascii="Times New Roman" w:hAnsi="Times New Roman"/>
        </w:rPr>
        <w:t xml:space="preserve">  Re-entering the time value is a crucial step after battery failure because the totalizer is a factor in accurate flow rate measurement.</w:t>
      </w:r>
    </w:p>
    <w:p w:rsidR="00216D39" w:rsidRDefault="00216D39" w:rsidP="00EE2887">
      <w:pPr>
        <w:pStyle w:val="ListParagraph"/>
        <w:spacing w:line="360" w:lineRule="auto"/>
        <w:ind w:left="0"/>
        <w:jc w:val="both"/>
        <w:rPr>
          <w:rFonts w:ascii="Times New Roman" w:hAnsi="Times New Roman"/>
        </w:rPr>
      </w:pPr>
    </w:p>
    <w:p w:rsidR="000A4CCD" w:rsidRDefault="000A4CCD" w:rsidP="00EE2887">
      <w:pPr>
        <w:pStyle w:val="ListParagraph"/>
        <w:spacing w:line="360" w:lineRule="auto"/>
        <w:ind w:left="0"/>
        <w:jc w:val="both"/>
        <w:rPr>
          <w:rFonts w:ascii="Times New Roman" w:hAnsi="Times New Roman"/>
        </w:rPr>
      </w:pPr>
    </w:p>
    <w:p w:rsidR="000A4CCD" w:rsidRDefault="000A4CCD" w:rsidP="00EE2887">
      <w:pPr>
        <w:pStyle w:val="ListParagraph"/>
        <w:spacing w:line="360" w:lineRule="auto"/>
        <w:ind w:left="0"/>
        <w:jc w:val="both"/>
        <w:rPr>
          <w:rFonts w:ascii="Times New Roman" w:hAnsi="Times New Roman"/>
        </w:rPr>
      </w:pPr>
    </w:p>
    <w:p w:rsidR="000A4CCD" w:rsidRDefault="000A4CCD" w:rsidP="00EE2887">
      <w:pPr>
        <w:pStyle w:val="ListParagraph"/>
        <w:spacing w:line="360" w:lineRule="auto"/>
        <w:ind w:left="0"/>
        <w:jc w:val="both"/>
        <w:rPr>
          <w:rFonts w:ascii="Times New Roman" w:hAnsi="Times New Roman"/>
        </w:rPr>
      </w:pPr>
    </w:p>
    <w:p w:rsidR="000A4CCD" w:rsidRPr="003C3EF1" w:rsidRDefault="000A4CCD" w:rsidP="00EE2887">
      <w:pPr>
        <w:pStyle w:val="ListParagraph"/>
        <w:spacing w:line="360" w:lineRule="auto"/>
        <w:ind w:left="0"/>
        <w:jc w:val="both"/>
        <w:rPr>
          <w:rFonts w:ascii="Times New Roman" w:hAnsi="Times New Roman"/>
        </w:rPr>
      </w:pPr>
    </w:p>
    <w:p w:rsidR="002306C0" w:rsidRPr="003C3EF1" w:rsidRDefault="007F516F" w:rsidP="000C32C7">
      <w:pPr>
        <w:pStyle w:val="Heading2"/>
        <w:spacing w:line="360" w:lineRule="auto"/>
        <w:rPr>
          <w:rFonts w:ascii="Times New Roman" w:hAnsi="Times New Roman"/>
          <w:color w:val="auto"/>
          <w:sz w:val="24"/>
          <w:szCs w:val="24"/>
        </w:rPr>
      </w:pPr>
      <w:bookmarkStart w:id="21" w:name="_Toc486237298"/>
      <w:r w:rsidRPr="003C3EF1">
        <w:rPr>
          <w:rFonts w:ascii="Times New Roman" w:hAnsi="Times New Roman"/>
          <w:color w:val="auto"/>
          <w:sz w:val="24"/>
          <w:szCs w:val="24"/>
        </w:rPr>
        <w:lastRenderedPageBreak/>
        <w:t>§1.</w:t>
      </w:r>
      <w:r w:rsidR="008B637A">
        <w:rPr>
          <w:rFonts w:ascii="Times New Roman" w:hAnsi="Times New Roman"/>
          <w:color w:val="auto"/>
          <w:sz w:val="24"/>
          <w:szCs w:val="24"/>
        </w:rPr>
        <w:t>8</w:t>
      </w:r>
      <w:r w:rsidR="00C544F3">
        <w:rPr>
          <w:rFonts w:ascii="Times New Roman" w:hAnsi="Times New Roman"/>
          <w:color w:val="auto"/>
          <w:sz w:val="24"/>
          <w:szCs w:val="24"/>
        </w:rPr>
        <w:t xml:space="preserve"> </w:t>
      </w:r>
      <w:r w:rsidR="008A7342" w:rsidRPr="003C3EF1">
        <w:rPr>
          <w:rFonts w:ascii="Times New Roman" w:hAnsi="Times New Roman"/>
          <w:color w:val="auto"/>
          <w:sz w:val="24"/>
          <w:szCs w:val="24"/>
        </w:rPr>
        <w:t>Technical</w:t>
      </w:r>
      <w:r w:rsidR="00C544F3">
        <w:rPr>
          <w:rFonts w:ascii="Times New Roman" w:hAnsi="Times New Roman"/>
          <w:color w:val="auto"/>
          <w:sz w:val="24"/>
          <w:szCs w:val="24"/>
        </w:rPr>
        <w:t xml:space="preserve"> </w:t>
      </w:r>
      <w:r w:rsidR="00216D39" w:rsidRPr="003C3EF1">
        <w:rPr>
          <w:rFonts w:ascii="Times New Roman" w:hAnsi="Times New Roman"/>
          <w:color w:val="auto"/>
          <w:sz w:val="24"/>
          <w:szCs w:val="24"/>
        </w:rPr>
        <w:t>Specifications</w:t>
      </w:r>
      <w:bookmarkEnd w:id="21"/>
    </w:p>
    <w:tbl>
      <w:tblPr>
        <w:tblW w:w="828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0"/>
        <w:gridCol w:w="6030"/>
      </w:tblGrid>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Design</w:t>
            </w:r>
          </w:p>
        </w:tc>
        <w:tc>
          <w:tcPr>
            <w:tcW w:w="6030" w:type="dxa"/>
          </w:tcPr>
          <w:p w:rsidR="002306C0" w:rsidRPr="00EF7978" w:rsidRDefault="00025C76" w:rsidP="00056529">
            <w:pPr>
              <w:spacing w:after="0" w:line="300" w:lineRule="exact"/>
              <w:rPr>
                <w:rFonts w:ascii="Times New Roman" w:hAnsi="Times New Roman"/>
              </w:rPr>
            </w:pPr>
            <w:r>
              <w:rPr>
                <w:rFonts w:ascii="Times New Roman" w:hAnsi="Times New Roman"/>
              </w:rPr>
              <w:t>Wall-mount for permanently installation</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Measurement</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Volumetric flow rate, total flow, velocity. Bi-directional</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 xml:space="preserve">Energy Measurement </w:t>
            </w:r>
          </w:p>
        </w:tc>
        <w:tc>
          <w:tcPr>
            <w:tcW w:w="6030" w:type="dxa"/>
          </w:tcPr>
          <w:p w:rsidR="002306C0" w:rsidRPr="00EF7978" w:rsidRDefault="002306C0" w:rsidP="00B87EA1">
            <w:pPr>
              <w:spacing w:after="0" w:line="300" w:lineRule="exact"/>
              <w:rPr>
                <w:rFonts w:ascii="Times New Roman" w:hAnsi="Times New Roman"/>
              </w:rPr>
            </w:pPr>
            <w:r w:rsidRPr="00EF7978">
              <w:rPr>
                <w:rFonts w:ascii="Times New Roman" w:hAnsi="Times New Roman"/>
              </w:rPr>
              <w:t>Measure Energy r</w:t>
            </w:r>
            <w:r w:rsidR="00EB6852" w:rsidRPr="00EF7978">
              <w:rPr>
                <w:rFonts w:ascii="Times New Roman" w:hAnsi="Times New Roman"/>
              </w:rPr>
              <w:t>ate and energy total. D</w:t>
            </w:r>
            <w:r w:rsidRPr="00EF7978">
              <w:rPr>
                <w:rFonts w:ascii="Times New Roman" w:hAnsi="Times New Roman"/>
              </w:rPr>
              <w:t xml:space="preserve">ual </w:t>
            </w:r>
            <w:r w:rsidR="00E457BF">
              <w:rPr>
                <w:rFonts w:ascii="Times New Roman" w:hAnsi="Times New Roman"/>
              </w:rPr>
              <w:t xml:space="preserve">PT100 </w:t>
            </w:r>
            <w:r w:rsidRPr="00EF7978">
              <w:rPr>
                <w:rFonts w:ascii="Times New Roman" w:hAnsi="Times New Roman"/>
              </w:rPr>
              <w:t xml:space="preserve">RTD </w:t>
            </w:r>
            <w:r w:rsidR="00E457BF">
              <w:rPr>
                <w:rFonts w:ascii="Times New Roman" w:hAnsi="Times New Roman"/>
              </w:rPr>
              <w:t xml:space="preserve">sensors are </w:t>
            </w:r>
            <w:r w:rsidRPr="00EF7978">
              <w:rPr>
                <w:rFonts w:ascii="Times New Roman" w:hAnsi="Times New Roman"/>
              </w:rPr>
              <w:t>required</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Velocity</w:t>
            </w:r>
          </w:p>
        </w:tc>
        <w:tc>
          <w:tcPr>
            <w:tcW w:w="6030" w:type="dxa"/>
          </w:tcPr>
          <w:p w:rsidR="002306C0" w:rsidRPr="00EF7978" w:rsidRDefault="002306C0" w:rsidP="00420ADB">
            <w:pPr>
              <w:spacing w:after="0" w:line="300" w:lineRule="exact"/>
              <w:rPr>
                <w:rFonts w:ascii="Times New Roman" w:hAnsi="Times New Roman"/>
              </w:rPr>
            </w:pPr>
            <w:r w:rsidRPr="00EF7978">
              <w:rPr>
                <w:rFonts w:ascii="Times New Roman" w:hAnsi="Times New Roman"/>
              </w:rPr>
              <w:t>± 10 m/s (± 32 ft/s), bi-directional.</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Accuracy</w:t>
            </w:r>
          </w:p>
        </w:tc>
        <w:tc>
          <w:tcPr>
            <w:tcW w:w="6030" w:type="dxa"/>
          </w:tcPr>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sym w:font="Symbol" w:char="F0B1"/>
            </w:r>
            <w:r w:rsidRPr="00420ADB">
              <w:rPr>
                <w:rFonts w:ascii="Times New Roman" w:eastAsia="Calibri" w:hAnsi="Times New Roman"/>
              </w:rPr>
              <w:t xml:space="preserve">1% of reading  </w:t>
            </w:r>
            <w:r w:rsidRPr="00420ADB">
              <w:rPr>
                <w:rFonts w:ascii="Times New Roman" w:eastAsia="Calibri" w:hAnsi="Times New Roman"/>
              </w:rPr>
              <w:sym w:font="Symbol" w:char="F0B1"/>
            </w:r>
            <w:r w:rsidRPr="00420ADB">
              <w:rPr>
                <w:rFonts w:ascii="Times New Roman" w:eastAsia="Calibri" w:hAnsi="Times New Roman"/>
              </w:rPr>
              <w:t>0.01m/s (</w:t>
            </w:r>
            <w:r w:rsidRPr="00420ADB">
              <w:rPr>
                <w:rFonts w:ascii="Times New Roman" w:eastAsia="Calibri" w:hAnsi="Times New Roman"/>
              </w:rPr>
              <w:sym w:font="Symbol" w:char="F0B1"/>
            </w:r>
            <w:r w:rsidRPr="00420ADB">
              <w:rPr>
                <w:rFonts w:ascii="Times New Roman" w:eastAsia="Calibri" w:hAnsi="Times New Roman"/>
              </w:rPr>
              <w:t>0.03ft/s) in velocity*</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Temperature Accuracy</w:t>
            </w:r>
          </w:p>
        </w:tc>
        <w:tc>
          <w:tcPr>
            <w:tcW w:w="6030" w:type="dxa"/>
          </w:tcPr>
          <w:p w:rsidR="002306C0" w:rsidRPr="00420ADB" w:rsidRDefault="00EB6852" w:rsidP="00420ADB">
            <w:pPr>
              <w:spacing w:after="0" w:line="300" w:lineRule="exact"/>
              <w:rPr>
                <w:rFonts w:ascii="Times New Roman" w:eastAsia="Calibri" w:hAnsi="Times New Roman"/>
              </w:rPr>
            </w:pPr>
            <w:r w:rsidRPr="00420ADB">
              <w:rPr>
                <w:rFonts w:ascii="Times New Roman" w:eastAsia="Calibri" w:hAnsi="Times New Roman"/>
              </w:rPr>
              <w:t xml:space="preserve">Within </w:t>
            </w:r>
            <w:r w:rsidR="002306C0" w:rsidRPr="00420ADB">
              <w:rPr>
                <w:rFonts w:ascii="Times New Roman" w:eastAsia="Calibri" w:hAnsi="Times New Roman"/>
              </w:rPr>
              <w:t>0.1°C</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Repeatability</w:t>
            </w:r>
          </w:p>
        </w:tc>
        <w:tc>
          <w:tcPr>
            <w:tcW w:w="6030" w:type="dxa"/>
          </w:tcPr>
          <w:p w:rsidR="002306C0" w:rsidRPr="00EF7978" w:rsidRDefault="002306C0" w:rsidP="00420ADB">
            <w:pPr>
              <w:spacing w:after="0" w:line="300" w:lineRule="exact"/>
              <w:rPr>
                <w:rFonts w:ascii="Times New Roman" w:hAnsi="Times New Roman"/>
              </w:rPr>
            </w:pPr>
            <w:r w:rsidRPr="00EF7978">
              <w:rPr>
                <w:rFonts w:ascii="Times New Roman" w:hAnsi="Times New Roman"/>
              </w:rPr>
              <w:t>0.5%</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Response Time</w:t>
            </w:r>
          </w:p>
        </w:tc>
        <w:tc>
          <w:tcPr>
            <w:tcW w:w="6030" w:type="dxa"/>
          </w:tcPr>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t>0.5s. Configurable between 0.5s and 99s.</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Display/Keypad</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 xml:space="preserve">LCD with backlight. 4 x 16 letters. 5 x 4 tactile-feedback membrane keypad plus </w:t>
            </w:r>
            <w:r w:rsidR="00CB57F1" w:rsidRPr="00420ADB">
              <w:rPr>
                <w:rFonts w:ascii="Times New Roman" w:eastAsia="Calibri" w:hAnsi="Times New Roman"/>
              </w:rPr>
              <w:t>4 utility</w:t>
            </w:r>
            <w:r w:rsidRPr="00420ADB">
              <w:rPr>
                <w:rFonts w:ascii="Times New Roman" w:eastAsia="Calibri" w:hAnsi="Times New Roman"/>
              </w:rPr>
              <w:t xml:space="preserve"> keys.</w:t>
            </w:r>
          </w:p>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t>Displays instantaneous Energy rate/total, flow rate/total (positive, negative and net), velocity.</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Units</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English (U.S.) or metric.</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Totalizers</w:t>
            </w:r>
          </w:p>
        </w:tc>
        <w:tc>
          <w:tcPr>
            <w:tcW w:w="6030" w:type="dxa"/>
          </w:tcPr>
          <w:p w:rsidR="002306C0" w:rsidRPr="00420ADB" w:rsidRDefault="002306C0" w:rsidP="00420ADB">
            <w:pPr>
              <w:pStyle w:val="NormalWeb"/>
              <w:spacing w:before="0" w:beforeAutospacing="0" w:after="0" w:afterAutospacing="0" w:line="300" w:lineRule="exact"/>
              <w:jc w:val="both"/>
              <w:rPr>
                <w:sz w:val="22"/>
                <w:szCs w:val="22"/>
              </w:rPr>
            </w:pPr>
            <w:r w:rsidRPr="00420ADB">
              <w:rPr>
                <w:rFonts w:eastAsia="Calibri"/>
                <w:sz w:val="22"/>
                <w:szCs w:val="22"/>
              </w:rPr>
              <w:t>Positive totalizer, negative totalizer, net totalizer, manual totalizer.</w:t>
            </w:r>
          </w:p>
        </w:tc>
      </w:tr>
      <w:tr w:rsidR="002306C0" w:rsidRPr="00EF7978" w:rsidTr="00691A52">
        <w:tc>
          <w:tcPr>
            <w:tcW w:w="2250" w:type="dxa"/>
          </w:tcPr>
          <w:p w:rsidR="002306C0" w:rsidRPr="00F6432D" w:rsidRDefault="002306C0" w:rsidP="00420ADB">
            <w:pPr>
              <w:spacing w:after="0" w:line="300" w:lineRule="exact"/>
              <w:rPr>
                <w:rFonts w:ascii="Times New Roman" w:hAnsi="Times New Roman"/>
                <w:b/>
              </w:rPr>
            </w:pPr>
            <w:r w:rsidRPr="00F6432D">
              <w:rPr>
                <w:rFonts w:ascii="Times New Roman" w:hAnsi="Times New Roman"/>
                <w:b/>
              </w:rPr>
              <w:t>Output</w:t>
            </w:r>
          </w:p>
        </w:tc>
        <w:tc>
          <w:tcPr>
            <w:tcW w:w="6030" w:type="dxa"/>
          </w:tcPr>
          <w:p w:rsidR="002306C0" w:rsidRPr="00F6432D" w:rsidRDefault="002306C0" w:rsidP="00420ADB">
            <w:pPr>
              <w:pStyle w:val="NormalWeb"/>
              <w:spacing w:before="0" w:beforeAutospacing="0" w:after="0" w:afterAutospacing="0" w:line="300" w:lineRule="exact"/>
              <w:jc w:val="both"/>
              <w:rPr>
                <w:sz w:val="22"/>
                <w:szCs w:val="22"/>
              </w:rPr>
            </w:pPr>
            <w:r w:rsidRPr="00F6432D">
              <w:rPr>
                <w:sz w:val="22"/>
                <w:szCs w:val="22"/>
              </w:rPr>
              <w:t>4-</w:t>
            </w:r>
            <w:r w:rsidR="00C544F3" w:rsidRPr="00F6432D">
              <w:rPr>
                <w:sz w:val="22"/>
                <w:szCs w:val="22"/>
              </w:rPr>
              <w:t xml:space="preserve">20 </w:t>
            </w:r>
            <w:proofErr w:type="spellStart"/>
            <w:r w:rsidR="00C544F3" w:rsidRPr="00F6432D">
              <w:rPr>
                <w:sz w:val="22"/>
                <w:szCs w:val="22"/>
              </w:rPr>
              <w:t>mA</w:t>
            </w:r>
            <w:proofErr w:type="spellEnd"/>
          </w:p>
          <w:p w:rsidR="002306C0" w:rsidRPr="00056529" w:rsidRDefault="002306C0" w:rsidP="00223729">
            <w:pPr>
              <w:spacing w:after="0" w:line="300" w:lineRule="exact"/>
              <w:rPr>
                <w:rFonts w:ascii="Times New Roman" w:hAnsi="Times New Roman"/>
                <w:lang w:eastAsia="zh-CN"/>
              </w:rPr>
            </w:pPr>
            <w:r w:rsidRPr="00F6432D">
              <w:rPr>
                <w:rFonts w:ascii="Times New Roman" w:hAnsi="Times New Roman"/>
              </w:rPr>
              <w:t>Optically isolated Open Collector Transistor outpu</w:t>
            </w:r>
            <w:r w:rsidR="000E58ED" w:rsidRPr="00F6432D">
              <w:rPr>
                <w:rFonts w:ascii="Times New Roman" w:hAnsi="Times New Roman"/>
              </w:rPr>
              <w:t>t (OCT) for frequency</w:t>
            </w:r>
            <w:r w:rsidR="00223729">
              <w:rPr>
                <w:rFonts w:ascii="Times New Roman" w:hAnsi="Times New Roman"/>
              </w:rPr>
              <w:t>,</w:t>
            </w:r>
            <w:r w:rsidR="00223729" w:rsidRPr="00F6432D">
              <w:rPr>
                <w:rFonts w:ascii="Times New Roman" w:hAnsi="Times New Roman"/>
              </w:rPr>
              <w:t xml:space="preserve"> </w:t>
            </w:r>
            <w:r w:rsidR="000E58ED" w:rsidRPr="00F6432D">
              <w:rPr>
                <w:rFonts w:ascii="Times New Roman" w:hAnsi="Times New Roman"/>
              </w:rPr>
              <w:t>puls</w:t>
            </w:r>
            <w:r w:rsidR="008D3D49" w:rsidRPr="00F6432D">
              <w:rPr>
                <w:rFonts w:ascii="Times New Roman" w:hAnsi="Times New Roman"/>
              </w:rPr>
              <w:t>e</w:t>
            </w:r>
            <w:r w:rsidR="00223729">
              <w:rPr>
                <w:rFonts w:ascii="Times New Roman" w:hAnsi="Times New Roman"/>
              </w:rPr>
              <w:t>,</w:t>
            </w:r>
            <w:r w:rsidR="00DE0906">
              <w:rPr>
                <w:rFonts w:ascii="Times New Roman" w:hAnsi="Times New Roman"/>
                <w:lang w:eastAsia="zh-CN"/>
              </w:rPr>
              <w:t xml:space="preserve"> </w:t>
            </w:r>
            <w:r w:rsidR="00223729">
              <w:rPr>
                <w:rFonts w:ascii="Times New Roman" w:hAnsi="Times New Roman"/>
                <w:lang w:eastAsia="zh-CN"/>
              </w:rPr>
              <w:t xml:space="preserve">or </w:t>
            </w:r>
            <w:r w:rsidR="00A22F11" w:rsidRPr="00056529">
              <w:rPr>
                <w:rFonts w:ascii="Times New Roman" w:hAnsi="Times New Roman"/>
                <w:lang w:eastAsia="zh-CN"/>
              </w:rPr>
              <w:t>relay.</w:t>
            </w:r>
            <w:r w:rsidR="00381BF1">
              <w:rPr>
                <w:rFonts w:ascii="Times New Roman" w:hAnsi="Times New Roman"/>
                <w:lang w:eastAsia="zh-CN"/>
              </w:rPr>
              <w:t xml:space="preserve"> </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Recording</w:t>
            </w:r>
          </w:p>
        </w:tc>
        <w:tc>
          <w:tcPr>
            <w:tcW w:w="6030" w:type="dxa"/>
          </w:tcPr>
          <w:p w:rsidR="00C553A7" w:rsidRDefault="0031599F">
            <w:pPr>
              <w:pStyle w:val="NormalWeb"/>
              <w:spacing w:after="0" w:line="300" w:lineRule="exact"/>
              <w:jc w:val="both"/>
              <w:rPr>
                <w:b/>
                <w:bCs/>
                <w:color w:val="4F81BD"/>
                <w:sz w:val="22"/>
                <w:szCs w:val="22"/>
              </w:rPr>
            </w:pPr>
            <w:ins w:id="22" w:author="Robert Goss" w:date="2017-08-21T12:32:00Z">
              <w:r w:rsidRPr="0031599F">
                <w:rPr>
                  <w:sz w:val="22"/>
                  <w:szCs w:val="22"/>
                </w:rPr>
                <w:t>Automatically records the daily total of the last 512 days and the monthly total of the last 128 months</w:t>
              </w:r>
            </w:ins>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Data Logger</w:t>
            </w:r>
          </w:p>
        </w:tc>
        <w:tc>
          <w:tcPr>
            <w:tcW w:w="6030" w:type="dxa"/>
          </w:tcPr>
          <w:p w:rsidR="002306C0" w:rsidRPr="00420ADB" w:rsidRDefault="00730249" w:rsidP="00420ADB">
            <w:pPr>
              <w:spacing w:after="0" w:line="300" w:lineRule="exact"/>
              <w:rPr>
                <w:rFonts w:ascii="Times New Roman" w:eastAsia="Calibri" w:hAnsi="Times New Roman"/>
              </w:rPr>
            </w:pPr>
            <w:r>
              <w:rPr>
                <w:rFonts w:ascii="Times New Roman" w:hAnsi="Times New Roman"/>
                <w:spacing w:val="10"/>
              </w:rPr>
              <w:t xml:space="preserve">Optional. </w:t>
            </w:r>
            <w:r w:rsidR="002306C0" w:rsidRPr="00EF7978">
              <w:rPr>
                <w:rFonts w:ascii="Times New Roman" w:hAnsi="Times New Roman"/>
                <w:spacing w:val="10"/>
              </w:rPr>
              <w:t>&gt;150,000 measured values.</w:t>
            </w:r>
          </w:p>
        </w:tc>
      </w:tr>
      <w:tr w:rsidR="002306C0" w:rsidRPr="00EF7978" w:rsidTr="00691A52">
        <w:tc>
          <w:tcPr>
            <w:tcW w:w="2250" w:type="dxa"/>
          </w:tcPr>
          <w:p w:rsidR="002306C0" w:rsidRPr="00F6432D" w:rsidRDefault="002306C0" w:rsidP="00420ADB">
            <w:pPr>
              <w:spacing w:after="0" w:line="300" w:lineRule="exact"/>
              <w:rPr>
                <w:rFonts w:ascii="Times New Roman" w:hAnsi="Times New Roman"/>
                <w:b/>
              </w:rPr>
            </w:pPr>
            <w:r w:rsidRPr="00F6432D">
              <w:rPr>
                <w:rFonts w:ascii="Times New Roman" w:eastAsia="Calibri" w:hAnsi="Times New Roman"/>
                <w:b/>
              </w:rPr>
              <w:t>Communication Interface</w:t>
            </w:r>
          </w:p>
        </w:tc>
        <w:tc>
          <w:tcPr>
            <w:tcW w:w="6030" w:type="dxa"/>
          </w:tcPr>
          <w:p w:rsidR="002306C0" w:rsidRDefault="0017591F" w:rsidP="00697AFA">
            <w:pPr>
              <w:spacing w:after="0" w:line="300" w:lineRule="exact"/>
              <w:rPr>
                <w:rFonts w:ascii="Times New Roman" w:hAnsi="Times New Roman"/>
              </w:rPr>
            </w:pPr>
            <w:r>
              <w:rPr>
                <w:rFonts w:ascii="Times New Roman" w:eastAsia="Calibri" w:hAnsi="Times New Roman"/>
                <w:color w:val="000000"/>
              </w:rPr>
              <w:t xml:space="preserve">Default </w:t>
            </w:r>
            <w:r w:rsidR="00730249" w:rsidRPr="00056529">
              <w:rPr>
                <w:rFonts w:ascii="Times New Roman" w:eastAsia="Calibri" w:hAnsi="Times New Roman"/>
                <w:color w:val="000000"/>
              </w:rPr>
              <w:t>RS48</w:t>
            </w:r>
            <w:r w:rsidR="00A22F11" w:rsidRPr="00056529">
              <w:rPr>
                <w:rFonts w:ascii="Times New Roman" w:eastAsia="Calibri" w:hAnsi="Times New Roman"/>
                <w:color w:val="000000"/>
              </w:rPr>
              <w:t>5</w:t>
            </w:r>
            <w:r w:rsidR="00730249" w:rsidRPr="00056529">
              <w:rPr>
                <w:rFonts w:ascii="Times New Roman" w:eastAsia="Calibri" w:hAnsi="Times New Roman"/>
                <w:color w:val="000000"/>
              </w:rPr>
              <w:t>.</w:t>
            </w:r>
            <w:r w:rsidR="00730249" w:rsidRPr="00F6432D">
              <w:rPr>
                <w:rFonts w:ascii="Times New Roman" w:eastAsia="Calibri" w:hAnsi="Times New Roman"/>
              </w:rPr>
              <w:t xml:space="preserve"> </w:t>
            </w:r>
            <w:r w:rsidR="002306C0" w:rsidRPr="00F6432D">
              <w:rPr>
                <w:rFonts w:ascii="Times New Roman" w:eastAsia="Calibri" w:hAnsi="Times New Roman"/>
              </w:rPr>
              <w:t>Supports the MODBUS protocol</w:t>
            </w:r>
            <w:r w:rsidR="002306C0" w:rsidRPr="00F6432D">
              <w:rPr>
                <w:rFonts w:ascii="Times New Roman" w:hAnsi="Times New Roman"/>
              </w:rPr>
              <w:t>.</w:t>
            </w:r>
          </w:p>
          <w:p w:rsidR="0017591F" w:rsidRPr="00F6432D" w:rsidRDefault="0017591F" w:rsidP="0073593E">
            <w:pPr>
              <w:spacing w:after="0" w:line="300" w:lineRule="exact"/>
              <w:rPr>
                <w:rFonts w:ascii="Times New Roman" w:hAnsi="Times New Roman"/>
              </w:rPr>
            </w:pPr>
            <w:r>
              <w:rPr>
                <w:rFonts w:ascii="Times New Roman" w:hAnsi="Times New Roman"/>
              </w:rPr>
              <w:t>BACnet/MSTP and GPRS is available upon request.</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Software</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PC software for data logger download and real-time data acquisition.</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Pipe Size Range</w:t>
            </w:r>
          </w:p>
        </w:tc>
        <w:tc>
          <w:tcPr>
            <w:tcW w:w="6030" w:type="dxa"/>
          </w:tcPr>
          <w:p w:rsidR="002306C0" w:rsidRPr="00EF7978" w:rsidRDefault="002F6EF3" w:rsidP="00B87EA1">
            <w:pPr>
              <w:spacing w:after="0" w:line="300" w:lineRule="exact"/>
              <w:rPr>
                <w:rFonts w:ascii="Times New Roman" w:hAnsi="Times New Roman"/>
                <w:spacing w:val="10"/>
              </w:rPr>
            </w:pPr>
            <w:r>
              <w:rPr>
                <w:rFonts w:ascii="Times New Roman" w:hAnsi="Times New Roman"/>
                <w:spacing w:val="10"/>
              </w:rPr>
              <w:t>3/4</w:t>
            </w:r>
            <w:r w:rsidR="00C544F3" w:rsidRPr="00EF7978">
              <w:rPr>
                <w:rFonts w:ascii="Times New Roman" w:hAnsi="Times New Roman"/>
                <w:spacing w:val="10"/>
              </w:rPr>
              <w:t>" - 120" (DN</w:t>
            </w:r>
            <w:r>
              <w:rPr>
                <w:rFonts w:ascii="Times New Roman" w:hAnsi="Times New Roman"/>
                <w:spacing w:val="10"/>
              </w:rPr>
              <w:t>20</w:t>
            </w:r>
            <w:r w:rsidR="00C544F3" w:rsidRPr="00EF7978">
              <w:rPr>
                <w:rFonts w:ascii="Times New Roman" w:hAnsi="Times New Roman"/>
                <w:spacing w:val="10"/>
              </w:rPr>
              <w:t>mm - DN3</w:t>
            </w:r>
            <w:r w:rsidR="002306C0" w:rsidRPr="00EF7978">
              <w:rPr>
                <w:rFonts w:ascii="Times New Roman" w:hAnsi="Times New Roman"/>
                <w:spacing w:val="10"/>
              </w:rPr>
              <w:t>000mm), depending on transducer.</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Pipe Material</w:t>
            </w:r>
          </w:p>
        </w:tc>
        <w:tc>
          <w:tcPr>
            <w:tcW w:w="6030" w:type="dxa"/>
          </w:tcPr>
          <w:p w:rsidR="002306C0" w:rsidRPr="00EF7978" w:rsidRDefault="002306C0" w:rsidP="00420ADB">
            <w:pPr>
              <w:spacing w:after="0" w:line="300" w:lineRule="exact"/>
              <w:rPr>
                <w:rFonts w:ascii="Times New Roman" w:hAnsi="Times New Roman"/>
                <w:spacing w:val="10"/>
              </w:rPr>
            </w:pPr>
            <w:r w:rsidRPr="00EF7978">
              <w:rPr>
                <w:rFonts w:ascii="Times New Roman" w:hAnsi="Times New Roman"/>
                <w:spacing w:val="10"/>
              </w:rPr>
              <w:t>All metals, most plastics, some lined pipes</w:t>
            </w:r>
            <w:r w:rsidR="003D2C79" w:rsidRPr="00EF7978">
              <w:rPr>
                <w:rFonts w:ascii="Times New Roman" w:hAnsi="Times New Roman"/>
                <w:spacing w:val="10"/>
              </w:rPr>
              <w:t>**</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Liquid Type</w:t>
            </w:r>
          </w:p>
        </w:tc>
        <w:tc>
          <w:tcPr>
            <w:tcW w:w="6030" w:type="dxa"/>
          </w:tcPr>
          <w:p w:rsidR="002306C0" w:rsidRPr="00EF7978" w:rsidRDefault="002306C0" w:rsidP="00420ADB">
            <w:pPr>
              <w:spacing w:after="0" w:line="300" w:lineRule="exact"/>
              <w:rPr>
                <w:rFonts w:ascii="Times New Roman" w:hAnsi="Times New Roman"/>
                <w:spacing w:val="10"/>
              </w:rPr>
            </w:pPr>
            <w:r w:rsidRPr="00EF7978">
              <w:rPr>
                <w:rFonts w:ascii="Times New Roman" w:hAnsi="Times New Roman"/>
                <w:spacing w:val="10"/>
              </w:rPr>
              <w:t>Virtually all liquids (full pipe).</w:t>
            </w:r>
          </w:p>
        </w:tc>
      </w:tr>
      <w:tr w:rsidR="002306C0" w:rsidRPr="00EF7978" w:rsidTr="00691A52">
        <w:tc>
          <w:tcPr>
            <w:tcW w:w="2250" w:type="dxa"/>
          </w:tcPr>
          <w:p w:rsidR="002306C0" w:rsidRPr="00056529" w:rsidRDefault="002306C0" w:rsidP="00420ADB">
            <w:pPr>
              <w:spacing w:after="0" w:line="300" w:lineRule="exact"/>
              <w:rPr>
                <w:rFonts w:ascii="Times New Roman" w:hAnsi="Times New Roman"/>
                <w:b/>
                <w:color w:val="000000"/>
              </w:rPr>
            </w:pPr>
            <w:r w:rsidRPr="00056529">
              <w:rPr>
                <w:rFonts w:ascii="Times New Roman" w:hAnsi="Times New Roman"/>
                <w:b/>
                <w:color w:val="000000"/>
              </w:rPr>
              <w:t>Liquid Temperature</w:t>
            </w:r>
          </w:p>
        </w:tc>
        <w:tc>
          <w:tcPr>
            <w:tcW w:w="6030" w:type="dxa"/>
          </w:tcPr>
          <w:p w:rsidR="002306C0" w:rsidRPr="00056529" w:rsidRDefault="002306C0" w:rsidP="00697AFA">
            <w:pPr>
              <w:spacing w:after="0" w:line="300" w:lineRule="exact"/>
              <w:rPr>
                <w:rFonts w:ascii="Times New Roman" w:hAnsi="Times New Roman"/>
                <w:color w:val="000000"/>
              </w:rPr>
            </w:pPr>
            <w:bookmarkStart w:id="23" w:name="OLE_LINK23"/>
            <w:bookmarkStart w:id="24" w:name="OLE_LINK24"/>
            <w:bookmarkStart w:id="25" w:name="OLE_LINK25"/>
            <w:r w:rsidRPr="00056529">
              <w:rPr>
                <w:rFonts w:ascii="Times New Roman" w:hAnsi="Times New Roman"/>
                <w:color w:val="000000"/>
                <w:spacing w:val="10"/>
              </w:rPr>
              <w:t>32˚F - 176˚F (0˚C - 80˚C)</w:t>
            </w:r>
            <w:bookmarkEnd w:id="23"/>
            <w:bookmarkEnd w:id="24"/>
            <w:bookmarkEnd w:id="25"/>
            <w:r w:rsidRPr="00056529">
              <w:rPr>
                <w:rFonts w:ascii="Times New Roman" w:hAnsi="Times New Roman"/>
                <w:color w:val="000000"/>
                <w:spacing w:val="10"/>
              </w:rPr>
              <w:t xml:space="preserve"> or 32˚F - 312˚F (0˚C - </w:t>
            </w:r>
            <w:r w:rsidR="00A22F11" w:rsidRPr="00056529">
              <w:rPr>
                <w:rFonts w:ascii="Times New Roman" w:hAnsi="Times New Roman"/>
                <w:color w:val="000000"/>
                <w:spacing w:val="10"/>
              </w:rPr>
              <w:t>150˚C</w:t>
            </w:r>
            <w:r w:rsidRPr="00056529">
              <w:rPr>
                <w:rFonts w:ascii="Times New Roman" w:hAnsi="Times New Roman"/>
                <w:color w:val="000000"/>
                <w:spacing w:val="10"/>
              </w:rPr>
              <w:t>), depending on transducer type</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Environment Temp</w:t>
            </w:r>
          </w:p>
        </w:tc>
        <w:tc>
          <w:tcPr>
            <w:tcW w:w="6030" w:type="dxa"/>
          </w:tcPr>
          <w:p w:rsidR="00FD1CB6" w:rsidRPr="00056529" w:rsidRDefault="00FD1CB6" w:rsidP="00420ADB">
            <w:pPr>
              <w:spacing w:after="0" w:line="300" w:lineRule="exact"/>
              <w:rPr>
                <w:rFonts w:ascii="Times New Roman" w:hAnsi="Times New Roman"/>
                <w:color w:val="000000"/>
              </w:rPr>
            </w:pPr>
            <w:r w:rsidRPr="00056529">
              <w:rPr>
                <w:rFonts w:ascii="Times New Roman" w:hAnsi="Times New Roman"/>
                <w:color w:val="000000"/>
                <w:spacing w:val="10"/>
              </w:rPr>
              <w:t>32˚F - 140˚F (0˚C - 60˚C)</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Enclosure</w:t>
            </w:r>
          </w:p>
        </w:tc>
        <w:tc>
          <w:tcPr>
            <w:tcW w:w="6030" w:type="dxa"/>
          </w:tcPr>
          <w:p w:rsidR="00FD1CB6" w:rsidRPr="00056529" w:rsidRDefault="00FD1CB6" w:rsidP="00420ADB">
            <w:pPr>
              <w:spacing w:after="0" w:line="300" w:lineRule="exact"/>
              <w:rPr>
                <w:rFonts w:ascii="Times New Roman" w:hAnsi="Times New Roman"/>
                <w:color w:val="000000"/>
              </w:rPr>
            </w:pPr>
            <w:r w:rsidRPr="00056529">
              <w:rPr>
                <w:rFonts w:ascii="Times New Roman" w:hAnsi="Times New Roman"/>
                <w:color w:val="000000"/>
              </w:rPr>
              <w:t>11” x</w:t>
            </w:r>
            <w:r w:rsidR="00EC3B69" w:rsidRPr="00056529">
              <w:rPr>
                <w:rFonts w:ascii="Times New Roman" w:hAnsi="Times New Roman"/>
                <w:color w:val="000000"/>
              </w:rPr>
              <w:t xml:space="preserve"> </w:t>
            </w:r>
            <w:r w:rsidRPr="00056529">
              <w:rPr>
                <w:rFonts w:ascii="Times New Roman" w:hAnsi="Times New Roman"/>
                <w:color w:val="000000"/>
              </w:rPr>
              <w:t xml:space="preserve">8.66” x 3.54” (280mm </w:t>
            </w:r>
            <w:r w:rsidR="00EC3B69" w:rsidRPr="00056529">
              <w:rPr>
                <w:rFonts w:ascii="Times New Roman" w:hAnsi="Times New Roman"/>
                <w:color w:val="000000"/>
              </w:rPr>
              <w:t xml:space="preserve">x </w:t>
            </w:r>
            <w:r w:rsidRPr="00056529">
              <w:rPr>
                <w:rFonts w:ascii="Times New Roman" w:hAnsi="Times New Roman"/>
                <w:color w:val="000000"/>
              </w:rPr>
              <w:t>220mm x 90mm)</w:t>
            </w:r>
          </w:p>
          <w:p w:rsidR="00FD1CB6" w:rsidRPr="00056529" w:rsidRDefault="00FD1CB6" w:rsidP="00B87EA1">
            <w:pPr>
              <w:spacing w:after="0" w:line="300" w:lineRule="exact"/>
              <w:rPr>
                <w:rFonts w:ascii="Times New Roman" w:hAnsi="Times New Roman"/>
                <w:color w:val="000000"/>
              </w:rPr>
            </w:pPr>
            <w:r w:rsidRPr="00056529">
              <w:rPr>
                <w:rFonts w:ascii="Times New Roman" w:hAnsi="Times New Roman"/>
                <w:color w:val="000000"/>
              </w:rPr>
              <w:t>Aluminum, powder co</w:t>
            </w:r>
            <w:r w:rsidR="00BD6EC9">
              <w:rPr>
                <w:rFonts w:ascii="Times New Roman" w:hAnsi="Times New Roman"/>
                <w:color w:val="000000"/>
              </w:rPr>
              <w:t>at</w:t>
            </w:r>
            <w:r w:rsidRPr="00056529">
              <w:rPr>
                <w:rFonts w:ascii="Times New Roman" w:hAnsi="Times New Roman"/>
                <w:color w:val="000000"/>
              </w:rPr>
              <w:t>ed</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Protection</w:t>
            </w:r>
          </w:p>
        </w:tc>
        <w:tc>
          <w:tcPr>
            <w:tcW w:w="6030" w:type="dxa"/>
          </w:tcPr>
          <w:p w:rsidR="00FD1CB6" w:rsidRPr="00056529" w:rsidRDefault="00FD1CB6" w:rsidP="00056529">
            <w:pPr>
              <w:spacing w:after="0" w:line="300" w:lineRule="exact"/>
              <w:rPr>
                <w:rFonts w:ascii="Times New Roman" w:hAnsi="Times New Roman"/>
                <w:color w:val="000000"/>
              </w:rPr>
            </w:pPr>
            <w:r w:rsidRPr="00056529">
              <w:rPr>
                <w:rFonts w:ascii="Times New Roman" w:hAnsi="Times New Roman"/>
                <w:color w:val="000000"/>
              </w:rPr>
              <w:t>IP65. Weather-proof</w:t>
            </w:r>
          </w:p>
        </w:tc>
      </w:tr>
      <w:tr w:rsidR="00FD1CB6" w:rsidRPr="00EF7978" w:rsidTr="00691A52">
        <w:tc>
          <w:tcPr>
            <w:tcW w:w="2250" w:type="dxa"/>
          </w:tcPr>
          <w:p w:rsidR="00FD1CB6" w:rsidRPr="00EF7978" w:rsidRDefault="00FD1CB6" w:rsidP="00420ADB">
            <w:pPr>
              <w:spacing w:after="0" w:line="300" w:lineRule="exact"/>
              <w:rPr>
                <w:rFonts w:ascii="Times New Roman" w:hAnsi="Times New Roman"/>
                <w:b/>
              </w:rPr>
            </w:pPr>
            <w:bookmarkStart w:id="26" w:name="_Hlk483021635"/>
            <w:r w:rsidRPr="00EF7978">
              <w:rPr>
                <w:rFonts w:ascii="Times New Roman" w:hAnsi="Times New Roman"/>
                <w:b/>
              </w:rPr>
              <w:t>Weight</w:t>
            </w:r>
          </w:p>
        </w:tc>
        <w:tc>
          <w:tcPr>
            <w:tcW w:w="6030" w:type="dxa"/>
          </w:tcPr>
          <w:p w:rsidR="00FD1CB6" w:rsidRPr="00D011A1" w:rsidRDefault="00FD1CB6" w:rsidP="00D21077">
            <w:pPr>
              <w:spacing w:after="0" w:line="300" w:lineRule="exact"/>
              <w:rPr>
                <w:rFonts w:ascii="Times New Roman" w:hAnsi="Times New Roman"/>
              </w:rPr>
            </w:pPr>
            <w:r w:rsidRPr="00056529">
              <w:rPr>
                <w:rFonts w:ascii="Times New Roman" w:hAnsi="Times New Roman"/>
                <w:spacing w:val="10"/>
              </w:rPr>
              <w:t>6.6</w:t>
            </w:r>
            <w:r w:rsidRPr="00D011A1">
              <w:rPr>
                <w:rFonts w:ascii="Times New Roman" w:hAnsi="Times New Roman"/>
                <w:spacing w:val="10"/>
              </w:rPr>
              <w:t xml:space="preserve"> lbs (</w:t>
            </w:r>
            <w:r w:rsidRPr="00056529">
              <w:rPr>
                <w:rFonts w:ascii="Times New Roman" w:hAnsi="Times New Roman"/>
                <w:spacing w:val="10"/>
              </w:rPr>
              <w:t>3</w:t>
            </w:r>
            <w:r w:rsidRPr="00B87EA1">
              <w:rPr>
                <w:rFonts w:ascii="Times New Roman" w:hAnsi="Times New Roman"/>
                <w:spacing w:val="10"/>
              </w:rPr>
              <w:t>kg) approximate</w:t>
            </w:r>
          </w:p>
        </w:tc>
      </w:tr>
      <w:bookmarkEnd w:id="26"/>
      <w:tr w:rsidR="00FD1CB6" w:rsidRPr="00EF7978" w:rsidTr="00691A52">
        <w:tc>
          <w:tcPr>
            <w:tcW w:w="2250" w:type="dxa"/>
          </w:tcPr>
          <w:p w:rsidR="00FD1CB6" w:rsidRPr="00EF7978" w:rsidRDefault="00FD1CB6" w:rsidP="00420ADB">
            <w:pPr>
              <w:spacing w:after="0" w:line="300" w:lineRule="exact"/>
              <w:rPr>
                <w:rFonts w:ascii="Times New Roman" w:hAnsi="Times New Roman"/>
                <w:b/>
              </w:rPr>
            </w:pPr>
            <w:r w:rsidRPr="00EF7978">
              <w:rPr>
                <w:rFonts w:ascii="Times New Roman" w:hAnsi="Times New Roman"/>
                <w:b/>
              </w:rPr>
              <w:t>Power source</w:t>
            </w:r>
          </w:p>
        </w:tc>
        <w:tc>
          <w:tcPr>
            <w:tcW w:w="6030" w:type="dxa"/>
          </w:tcPr>
          <w:p w:rsidR="00FD1CB6" w:rsidRPr="00EF7978" w:rsidRDefault="00FD1CB6" w:rsidP="00697AFA">
            <w:pPr>
              <w:spacing w:after="0" w:line="300" w:lineRule="exact"/>
              <w:rPr>
                <w:rFonts w:ascii="Times New Roman" w:hAnsi="Times New Roman"/>
                <w:spacing w:val="10"/>
              </w:rPr>
            </w:pPr>
            <w:r>
              <w:rPr>
                <w:rFonts w:ascii="Times New Roman" w:hAnsi="Times New Roman"/>
                <w:spacing w:val="10"/>
              </w:rPr>
              <w:t>9</w:t>
            </w:r>
            <w:r w:rsidR="002E6846">
              <w:rPr>
                <w:rFonts w:ascii="Times New Roman" w:hAnsi="Times New Roman"/>
                <w:spacing w:val="10"/>
              </w:rPr>
              <w:t>0</w:t>
            </w:r>
            <w:r>
              <w:rPr>
                <w:rFonts w:ascii="Times New Roman" w:hAnsi="Times New Roman"/>
                <w:spacing w:val="10"/>
              </w:rPr>
              <w:t>-2</w:t>
            </w:r>
            <w:r w:rsidR="002E6846">
              <w:rPr>
                <w:rFonts w:ascii="Times New Roman" w:hAnsi="Times New Roman"/>
                <w:spacing w:val="10"/>
              </w:rPr>
              <w:t>6</w:t>
            </w:r>
            <w:r>
              <w:rPr>
                <w:rFonts w:ascii="Times New Roman" w:hAnsi="Times New Roman"/>
                <w:spacing w:val="10"/>
              </w:rPr>
              <w:t>0VAC /50-60Hz/0.1A, or, 12-24VDC/1A</w:t>
            </w:r>
            <w:r w:rsidR="00691A52">
              <w:rPr>
                <w:rFonts w:ascii="Times New Roman" w:hAnsi="Times New Roman"/>
                <w:spacing w:val="10"/>
              </w:rPr>
              <w:t xml:space="preserve"> (Fuse 0.5A)</w:t>
            </w:r>
          </w:p>
        </w:tc>
      </w:tr>
    </w:tbl>
    <w:p w:rsidR="001A3163" w:rsidRPr="003C3EF1" w:rsidRDefault="001A3163" w:rsidP="008A651A">
      <w:pPr>
        <w:pStyle w:val="NormalWeb"/>
        <w:spacing w:before="0" w:beforeAutospacing="0" w:after="0" w:afterAutospacing="0"/>
        <w:ind w:left="270" w:right="99"/>
        <w:rPr>
          <w:bCs/>
          <w:i/>
          <w:sz w:val="22"/>
          <w:szCs w:val="22"/>
        </w:rPr>
      </w:pPr>
    </w:p>
    <w:p w:rsidR="002306C0" w:rsidRPr="003C3EF1" w:rsidRDefault="002306C0" w:rsidP="008A651A">
      <w:pPr>
        <w:pStyle w:val="NormalWeb"/>
        <w:spacing w:before="0" w:beforeAutospacing="0" w:after="0" w:afterAutospacing="0"/>
        <w:ind w:left="270" w:right="99"/>
        <w:rPr>
          <w:rFonts w:eastAsia="Calibri"/>
          <w:i/>
          <w:sz w:val="22"/>
          <w:szCs w:val="22"/>
        </w:rPr>
      </w:pPr>
      <w:r w:rsidRPr="003C3EF1">
        <w:rPr>
          <w:bCs/>
          <w:i/>
          <w:sz w:val="22"/>
          <w:szCs w:val="22"/>
        </w:rPr>
        <w:t>*Note:</w:t>
      </w:r>
      <w:r w:rsidR="00C544F3">
        <w:rPr>
          <w:bCs/>
          <w:i/>
          <w:sz w:val="22"/>
          <w:szCs w:val="22"/>
        </w:rPr>
        <w:t xml:space="preserve"> </w:t>
      </w:r>
      <w:r w:rsidR="00CB57F1" w:rsidRPr="003C3EF1">
        <w:rPr>
          <w:rFonts w:eastAsia="Calibri"/>
          <w:i/>
          <w:sz w:val="22"/>
          <w:szCs w:val="22"/>
        </w:rPr>
        <w:t xml:space="preserve">This accuracy rate is only applicable under the reference conditions and with a velocity above </w:t>
      </w:r>
      <w:r w:rsidR="001A3163" w:rsidRPr="003C3EF1">
        <w:rPr>
          <w:rFonts w:eastAsia="Calibri"/>
          <w:i/>
          <w:sz w:val="22"/>
          <w:szCs w:val="22"/>
        </w:rPr>
        <w:t>1</w:t>
      </w:r>
      <w:r w:rsidR="00CB57F1" w:rsidRPr="003C3EF1">
        <w:rPr>
          <w:rFonts w:eastAsia="Calibri"/>
          <w:i/>
          <w:sz w:val="22"/>
          <w:szCs w:val="22"/>
        </w:rPr>
        <w:t xml:space="preserve">ft/s.  </w:t>
      </w:r>
      <w:r w:rsidRPr="003C3EF1">
        <w:rPr>
          <w:rFonts w:eastAsia="Calibri"/>
          <w:i/>
          <w:sz w:val="22"/>
          <w:szCs w:val="22"/>
        </w:rPr>
        <w:t>Flowrate is calculated by multiplying velocity with the inner cross-section area of the pipe.</w:t>
      </w:r>
    </w:p>
    <w:p w:rsidR="004657B7" w:rsidRDefault="004657B7" w:rsidP="0095553B">
      <w:pPr>
        <w:rPr>
          <w:ins w:id="27" w:author="Robert Goss" w:date="2017-08-23T14:14:00Z"/>
          <w:rFonts w:ascii="Times New Roman" w:eastAsia="Calibri" w:hAnsi="Times New Roman"/>
          <w:i/>
        </w:rPr>
      </w:pPr>
    </w:p>
    <w:p w:rsidR="00911485" w:rsidRPr="003C3EF1" w:rsidRDefault="00911485" w:rsidP="00911485">
      <w:pPr>
        <w:pStyle w:val="Heading2"/>
        <w:spacing w:line="360" w:lineRule="auto"/>
        <w:rPr>
          <w:rFonts w:ascii="Times New Roman" w:hAnsi="Times New Roman"/>
          <w:color w:val="auto"/>
          <w:sz w:val="24"/>
          <w:szCs w:val="24"/>
        </w:rPr>
      </w:pPr>
      <w:bookmarkStart w:id="28" w:name="_Toc486237299"/>
      <w:r>
        <w:rPr>
          <w:rFonts w:ascii="Times New Roman" w:hAnsi="Times New Roman"/>
          <w:color w:val="auto"/>
          <w:sz w:val="24"/>
          <w:szCs w:val="24"/>
        </w:rPr>
        <w:lastRenderedPageBreak/>
        <w:t>§1.</w:t>
      </w:r>
      <w:r w:rsidR="00550817">
        <w:rPr>
          <w:rFonts w:ascii="Times New Roman" w:hAnsi="Times New Roman"/>
          <w:color w:val="auto"/>
          <w:sz w:val="24"/>
          <w:szCs w:val="24"/>
        </w:rPr>
        <w:t>9</w:t>
      </w:r>
      <w:r>
        <w:rPr>
          <w:rFonts w:ascii="Times New Roman" w:hAnsi="Times New Roman"/>
          <w:color w:val="auto"/>
          <w:sz w:val="24"/>
          <w:szCs w:val="24"/>
        </w:rPr>
        <w:t xml:space="preserve"> Wiring</w:t>
      </w:r>
      <w:bookmarkEnd w:id="28"/>
    </w:p>
    <w:p w:rsidR="00FF05C6" w:rsidRPr="00FA4E6A" w:rsidRDefault="00FF05C6" w:rsidP="007D4526">
      <w:pPr>
        <w:jc w:val="center"/>
        <w:rPr>
          <w:rFonts w:ascii="Times New Roman" w:hAnsi="Times New Roman"/>
          <w:b/>
          <w:bCs/>
          <w:kern w:val="36"/>
          <w:lang w:eastAsia="zh-CN"/>
        </w:rPr>
      </w:pPr>
      <w:r w:rsidRPr="00FA4E6A">
        <w:rPr>
          <w:rFonts w:ascii="Times New Roman" w:hAnsi="Times New Roman"/>
          <w:b/>
          <w:bCs/>
          <w:kern w:val="36"/>
          <w:lang w:eastAsia="zh-CN"/>
        </w:rPr>
        <w:t>For flow measurement:</w:t>
      </w:r>
    </w:p>
    <w:p w:rsidR="00215523" w:rsidRPr="00056529" w:rsidRDefault="0036705D" w:rsidP="0095553B">
      <w:pPr>
        <w:rPr>
          <w:rFonts w:ascii="Times New Roman" w:hAnsi="Times New Roman"/>
          <w:bCs/>
          <w:kern w:val="36"/>
          <w:lang w:eastAsia="zh-CN"/>
        </w:rPr>
      </w:pPr>
      <w:r>
        <w:rPr>
          <w:rFonts w:ascii="Times New Roman" w:hAnsi="Times New Roman"/>
          <w:bCs/>
          <w:noProof/>
          <w:kern w:val="36"/>
          <w:lang w:eastAsia="zh-CN"/>
        </w:rPr>
        <w:drawing>
          <wp:inline distT="0" distB="0" distL="0" distR="0">
            <wp:extent cx="5563723" cy="2806700"/>
            <wp:effectExtent l="19050" t="0" r="0" b="0"/>
            <wp:docPr id="13" name="图片 69" descr="QQ截图2017060117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QQ截图20170601175251"/>
                    <pic:cNvPicPr>
                      <a:picLocks noChangeAspect="1" noChangeArrowheads="1"/>
                    </pic:cNvPicPr>
                  </pic:nvPicPr>
                  <pic:blipFill>
                    <a:blip r:embed="rId20" cstate="print"/>
                    <a:stretch>
                      <a:fillRect/>
                    </a:stretch>
                  </pic:blipFill>
                  <pic:spPr bwMode="auto">
                    <a:xfrm>
                      <a:off x="0" y="0"/>
                      <a:ext cx="5563723" cy="2806700"/>
                    </a:xfrm>
                    <a:prstGeom prst="rect">
                      <a:avLst/>
                    </a:prstGeom>
                    <a:noFill/>
                    <a:ln w="9525">
                      <a:noFill/>
                      <a:miter lim="800000"/>
                      <a:headEnd/>
                      <a:tailEnd/>
                    </a:ln>
                  </pic:spPr>
                </pic:pic>
              </a:graphicData>
            </a:graphic>
          </wp:inline>
        </w:drawing>
      </w:r>
    </w:p>
    <w:p w:rsidR="0017591F" w:rsidRDefault="0017591F" w:rsidP="0095553B">
      <w:pPr>
        <w:rPr>
          <w:rFonts w:ascii="Times New Roman" w:hAnsi="Times New Roman"/>
          <w:b/>
          <w:bCs/>
          <w:kern w:val="36"/>
          <w:lang w:eastAsia="zh-CN"/>
        </w:rPr>
      </w:pPr>
    </w:p>
    <w:p w:rsidR="006864B7" w:rsidRDefault="00215523" w:rsidP="007D4526">
      <w:pPr>
        <w:jc w:val="center"/>
        <w:rPr>
          <w:rFonts w:ascii="Times New Roman" w:hAnsi="Times New Roman"/>
          <w:b/>
          <w:bCs/>
          <w:kern w:val="36"/>
          <w:lang w:eastAsia="zh-CN"/>
        </w:rPr>
      </w:pPr>
      <w:r w:rsidRPr="00056529">
        <w:rPr>
          <w:rFonts w:ascii="Times New Roman" w:hAnsi="Times New Roman"/>
          <w:b/>
          <w:bCs/>
          <w:kern w:val="36"/>
          <w:lang w:eastAsia="zh-CN"/>
        </w:rPr>
        <w:t>For thermal energy</w:t>
      </w:r>
      <w:r w:rsidR="006864B7">
        <w:rPr>
          <w:rFonts w:ascii="Times New Roman" w:hAnsi="Times New Roman"/>
          <w:b/>
          <w:bCs/>
          <w:kern w:val="36"/>
          <w:lang w:eastAsia="zh-CN"/>
        </w:rPr>
        <w:t xml:space="preserve"> (BTU)</w:t>
      </w:r>
      <w:r w:rsidRPr="00056529">
        <w:rPr>
          <w:rFonts w:ascii="Times New Roman" w:hAnsi="Times New Roman"/>
          <w:b/>
          <w:bCs/>
          <w:kern w:val="36"/>
          <w:lang w:eastAsia="zh-CN"/>
        </w:rPr>
        <w:t xml:space="preserve"> measurement</w:t>
      </w:r>
      <w:r w:rsidR="00CB210D">
        <w:rPr>
          <w:rFonts w:ascii="Times New Roman" w:hAnsi="Times New Roman"/>
          <w:b/>
          <w:bCs/>
          <w:kern w:val="36"/>
          <w:lang w:eastAsia="zh-CN"/>
        </w:rPr>
        <w:t>:</w:t>
      </w:r>
    </w:p>
    <w:p w:rsidR="003C623E" w:rsidDel="00C02A1E" w:rsidRDefault="007D4526" w:rsidP="0095553B">
      <w:pPr>
        <w:rPr>
          <w:del w:id="29" w:author="Robert Goss" w:date="2017-08-23T14:12:00Z"/>
          <w:rFonts w:ascii="Times New Roman" w:hAnsi="Times New Roman"/>
          <w:b/>
          <w:bCs/>
          <w:kern w:val="36"/>
          <w:lang w:eastAsia="zh-CN"/>
        </w:rPr>
      </w:pPr>
      <w:ins w:id="30" w:author="Robert Goss" w:date="2017-08-23T14:14:00Z">
        <w:r>
          <w:rPr>
            <w:rFonts w:ascii="Times New Roman" w:hAnsi="Times New Roman"/>
            <w:b/>
            <w:bCs/>
            <w:kern w:val="36"/>
            <w:lang w:eastAsia="zh-CN"/>
          </w:rPr>
          <w:t xml:space="preserve">    </w:t>
        </w:r>
      </w:ins>
      <w:ins w:id="31" w:author="Robert Goss" w:date="2017-08-23T14:17:00Z">
        <w:r w:rsidR="004657B7">
          <w:rPr>
            <w:rFonts w:ascii="Times New Roman" w:hAnsi="Times New Roman"/>
            <w:b/>
            <w:bCs/>
            <w:kern w:val="36"/>
            <w:lang w:eastAsia="zh-CN"/>
          </w:rPr>
          <w:t xml:space="preserve"> </w:t>
        </w:r>
      </w:ins>
      <w:ins w:id="32" w:author="Robert Goss" w:date="2017-08-23T14:14:00Z">
        <w:r>
          <w:rPr>
            <w:rFonts w:ascii="Times New Roman" w:hAnsi="Times New Roman"/>
            <w:b/>
            <w:bCs/>
            <w:kern w:val="36"/>
            <w:lang w:eastAsia="zh-CN"/>
          </w:rPr>
          <w:t xml:space="preserve">    </w:t>
        </w:r>
      </w:ins>
      <w:r w:rsidR="0036705D">
        <w:rPr>
          <w:rFonts w:ascii="Times New Roman" w:hAnsi="Times New Roman"/>
          <w:noProof/>
          <w:lang w:eastAsia="zh-CN"/>
        </w:rPr>
        <w:drawing>
          <wp:inline distT="0" distB="0" distL="0" distR="0">
            <wp:extent cx="5094015" cy="3257300"/>
            <wp:effectExtent l="19050" t="0" r="0" b="0"/>
            <wp:docPr id="14" name="图片 70" descr="QQ截图2017060117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QQ截图20170601175518"/>
                    <pic:cNvPicPr>
                      <a:picLocks noChangeAspect="1" noChangeArrowheads="1"/>
                    </pic:cNvPicPr>
                  </pic:nvPicPr>
                  <pic:blipFill>
                    <a:blip r:embed="rId21" cstate="print"/>
                    <a:stretch>
                      <a:fillRect/>
                    </a:stretch>
                  </pic:blipFill>
                  <pic:spPr bwMode="auto">
                    <a:xfrm>
                      <a:off x="0" y="0"/>
                      <a:ext cx="5097527" cy="3259546"/>
                    </a:xfrm>
                    <a:prstGeom prst="rect">
                      <a:avLst/>
                    </a:prstGeom>
                    <a:noFill/>
                    <a:ln w="9525">
                      <a:noFill/>
                      <a:miter lim="800000"/>
                      <a:headEnd/>
                      <a:tailEnd/>
                    </a:ln>
                  </pic:spPr>
                </pic:pic>
              </a:graphicData>
            </a:graphic>
          </wp:inline>
        </w:drawing>
      </w:r>
    </w:p>
    <w:p w:rsidR="009D5970" w:rsidRPr="00056529" w:rsidRDefault="00911485" w:rsidP="0095553B">
      <w:pPr>
        <w:rPr>
          <w:rFonts w:ascii="Times New Roman" w:hAnsi="Times New Roman"/>
          <w:b/>
          <w:bCs/>
          <w:kern w:val="36"/>
          <w:sz w:val="24"/>
          <w:szCs w:val="24"/>
          <w:lang w:eastAsia="zh-CN"/>
        </w:rPr>
      </w:pPr>
      <w:del w:id="33" w:author="Robert Goss" w:date="2017-08-23T14:12:00Z">
        <w:r w:rsidRPr="00056529" w:rsidDel="00C02A1E">
          <w:rPr>
            <w:rFonts w:ascii="Times New Roman" w:hAnsi="Times New Roman"/>
            <w:b/>
            <w:bCs/>
            <w:kern w:val="36"/>
            <w:sz w:val="24"/>
            <w:szCs w:val="24"/>
            <w:lang w:eastAsia="zh-CN"/>
          </w:rPr>
          <w:br w:type="page"/>
        </w:r>
      </w:del>
    </w:p>
    <w:p w:rsidR="00216D39" w:rsidRPr="003C3EF1" w:rsidRDefault="00BD3B91" w:rsidP="00B550FA">
      <w:pPr>
        <w:pStyle w:val="Heading1"/>
        <w:numPr>
          <w:ilvl w:val="0"/>
          <w:numId w:val="13"/>
        </w:numPr>
        <w:jc w:val="center"/>
        <w:rPr>
          <w:rFonts w:ascii="Times New Roman" w:hAnsi="Times New Roman" w:cs="Times New Roman"/>
          <w:color w:val="auto"/>
          <w:sz w:val="40"/>
          <w:szCs w:val="40"/>
        </w:rPr>
      </w:pPr>
      <w:bookmarkStart w:id="34" w:name="_Toc486237300"/>
      <w:r w:rsidRPr="003C3EF1">
        <w:rPr>
          <w:rFonts w:ascii="Times New Roman" w:hAnsi="Times New Roman" w:cs="Times New Roman"/>
          <w:color w:val="auto"/>
          <w:sz w:val="40"/>
          <w:szCs w:val="40"/>
        </w:rPr>
        <w:lastRenderedPageBreak/>
        <w:t xml:space="preserve">Flow </w:t>
      </w:r>
      <w:r w:rsidR="00901A2E" w:rsidRPr="003C3EF1">
        <w:rPr>
          <w:rFonts w:ascii="Times New Roman" w:hAnsi="Times New Roman" w:cs="Times New Roman"/>
          <w:color w:val="auto"/>
          <w:sz w:val="40"/>
          <w:szCs w:val="40"/>
        </w:rPr>
        <w:t>Measurement</w:t>
      </w:r>
      <w:bookmarkEnd w:id="34"/>
    </w:p>
    <w:p w:rsidR="003A7E20" w:rsidRDefault="00EA5236" w:rsidP="003A7E20">
      <w:pPr>
        <w:pStyle w:val="Heading2"/>
        <w:rPr>
          <w:rFonts w:ascii="Times New Roman" w:hAnsi="Times New Roman"/>
          <w:color w:val="auto"/>
          <w:sz w:val="24"/>
          <w:szCs w:val="24"/>
        </w:rPr>
      </w:pPr>
      <w:bookmarkStart w:id="35" w:name="_Toc486237301"/>
      <w:bookmarkStart w:id="36" w:name="OLE_LINK31"/>
      <w:r w:rsidRPr="003C3EF1">
        <w:rPr>
          <w:rFonts w:ascii="Times New Roman" w:hAnsi="Times New Roman"/>
          <w:color w:val="auto"/>
          <w:sz w:val="24"/>
          <w:szCs w:val="24"/>
        </w:rPr>
        <w:t>§2</w:t>
      </w:r>
      <w:r w:rsidR="00901A2E" w:rsidRPr="003C3EF1">
        <w:rPr>
          <w:rFonts w:ascii="Times New Roman" w:hAnsi="Times New Roman"/>
          <w:color w:val="auto"/>
          <w:sz w:val="24"/>
          <w:szCs w:val="24"/>
        </w:rPr>
        <w:t xml:space="preserve">.1 </w:t>
      </w:r>
      <w:r w:rsidR="001C07E1">
        <w:rPr>
          <w:rFonts w:ascii="Times New Roman" w:hAnsi="Times New Roman"/>
          <w:color w:val="auto"/>
          <w:sz w:val="24"/>
          <w:szCs w:val="24"/>
        </w:rPr>
        <w:t>Unpacking</w:t>
      </w:r>
      <w:bookmarkEnd w:id="35"/>
    </w:p>
    <w:bookmarkEnd w:id="36"/>
    <w:p w:rsidR="001C07E1" w:rsidRPr="00056529" w:rsidRDefault="001C07E1" w:rsidP="001C07E1">
      <w:pPr>
        <w:spacing w:before="120" w:after="120"/>
        <w:rPr>
          <w:rFonts w:ascii="Times New Roman" w:hAnsi="Times New Roman"/>
        </w:rPr>
      </w:pPr>
      <w:r w:rsidRPr="00056529">
        <w:rPr>
          <w:rFonts w:ascii="Times New Roman" w:hAnsi="Times New Roman"/>
        </w:rPr>
        <w:t xml:space="preserve">Please unpack the shipping box and check the parts and documents against the </w:t>
      </w:r>
      <w:r w:rsidRPr="00857534">
        <w:rPr>
          <w:rFonts w:ascii="Times New Roman" w:hAnsi="Times New Roman"/>
          <w:b/>
        </w:rPr>
        <w:t>packing slip</w:t>
      </w:r>
      <w:r w:rsidRPr="00056529">
        <w:rPr>
          <w:rFonts w:ascii="Times New Roman" w:hAnsi="Times New Roman"/>
        </w:rPr>
        <w:t>. If there is something missing, the device is damaged, or something is abnormal, please contact us immediately and do not proceed with the installation.</w:t>
      </w:r>
    </w:p>
    <w:p w:rsidR="001C07E1" w:rsidRDefault="003D6079" w:rsidP="001C07E1">
      <w:pPr>
        <w:pStyle w:val="Heading2"/>
        <w:spacing w:before="120" w:after="120"/>
        <w:ind w:left="150" w:right="150"/>
        <w:rPr>
          <w:rFonts w:ascii="Times New Roman" w:hAnsi="Times New Roman"/>
          <w:sz w:val="24"/>
          <w:szCs w:val="24"/>
        </w:rPr>
      </w:pPr>
      <w:bookmarkStart w:id="37" w:name="_Toc152840146"/>
      <w:bookmarkStart w:id="38" w:name="_Toc152840299"/>
      <w:bookmarkStart w:id="39" w:name="_Toc152862528"/>
      <w:bookmarkStart w:id="40" w:name="_Toc152862838"/>
      <w:bookmarkStart w:id="41" w:name="_Toc152862937"/>
      <w:bookmarkStart w:id="42" w:name="_Toc152863037"/>
      <w:bookmarkStart w:id="43" w:name="_Toc152898467"/>
      <w:bookmarkStart w:id="44" w:name="_Toc153298198"/>
      <w:bookmarkStart w:id="45" w:name="_Toc153457380"/>
      <w:bookmarkStart w:id="46" w:name="_Toc153457741"/>
      <w:bookmarkStart w:id="47" w:name="_Toc153458010"/>
      <w:bookmarkStart w:id="48" w:name="_Toc153458112"/>
      <w:bookmarkStart w:id="49" w:name="_Toc153458362"/>
      <w:bookmarkStart w:id="50" w:name="_Toc153458532"/>
      <w:bookmarkStart w:id="51" w:name="_Toc153459184"/>
      <w:bookmarkStart w:id="52" w:name="_Toc153459366"/>
      <w:bookmarkStart w:id="53" w:name="_Toc153459468"/>
      <w:bookmarkStart w:id="54" w:name="_Toc153460172"/>
      <w:bookmarkStart w:id="55" w:name="_Toc153460763"/>
      <w:bookmarkStart w:id="56" w:name="_Toc153471851"/>
      <w:bookmarkStart w:id="57" w:name="_Toc153472379"/>
      <w:bookmarkStart w:id="58" w:name="_Toc153509991"/>
      <w:bookmarkStart w:id="59" w:name="_Toc153510240"/>
      <w:bookmarkStart w:id="60" w:name="_Toc153535329"/>
      <w:bookmarkStart w:id="61" w:name="_Toc153546648"/>
      <w:bookmarkStart w:id="62" w:name="_Toc153553364"/>
      <w:bookmarkStart w:id="63" w:name="_Toc191746241"/>
      <w:bookmarkStart w:id="64" w:name="_Toc483023806"/>
      <w:bookmarkStart w:id="65" w:name="_Toc483023914"/>
      <w:bookmarkStart w:id="66" w:name="_Toc483078252"/>
      <w:bookmarkStart w:id="67" w:name="_Toc486235019"/>
      <w:bookmarkStart w:id="68" w:name="_Toc486237302"/>
      <w:r>
        <w:rPr>
          <w:rFonts w:ascii="Times New Roman" w:hAnsi="Times New Roman"/>
          <w:noProof/>
          <w:sz w:val="24"/>
          <w:szCs w:val="24"/>
        </w:rPr>
        <w:pict>
          <v:shape id="_x0000_s4179" type="#_x0000_t202" style="position:absolute;left:0;text-align:left;margin-left:45pt;margin-top:13.2pt;width:405pt;height:118.35pt;z-index:251741696">
            <v:textbox style="mso-next-textbox:#_x0000_s4179">
              <w:txbxContent>
                <w:p w:rsidR="00D509FE" w:rsidRDefault="00D509FE" w:rsidP="001C07E1">
                  <w:pPr>
                    <w:spacing w:before="120" w:after="120"/>
                    <w:jc w:val="center"/>
                    <w:rPr>
                      <w:b/>
                      <w:sz w:val="24"/>
                    </w:rPr>
                  </w:pPr>
                  <w:r>
                    <w:rPr>
                      <w:b/>
                      <w:sz w:val="24"/>
                    </w:rPr>
                    <w:t>WARNING!</w:t>
                  </w:r>
                </w:p>
                <w:p w:rsidR="00D509FE" w:rsidRDefault="00D509FE" w:rsidP="001C07E1">
                  <w:pPr>
                    <w:spacing w:before="120" w:after="120"/>
                    <w:rPr>
                      <w:b/>
                      <w:sz w:val="24"/>
                    </w:rPr>
                  </w:pPr>
                  <w:r>
                    <w:rPr>
                      <w:b/>
                      <w:sz w:val="24"/>
                    </w:rPr>
                    <w:t>The EF40 can be used to measure the flow of many kinds of liquids. Some of the liquids may be hazardous. It is very important that you comply with local safety codes and regulations in installing and using electronic devices in your area. We do not accept returns on meters for service or refund if it has been installed in a hazardous environment!</w:t>
                  </w:r>
                </w:p>
              </w:txbxContent>
            </v:textbox>
            <w10:wrap type="square"/>
          </v:shape>
        </w:pic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1C07E1" w:rsidRDefault="001C07E1" w:rsidP="001C07E1">
      <w:pPr>
        <w:spacing w:before="120" w:after="120"/>
        <w:rPr>
          <w:sz w:val="24"/>
        </w:rPr>
      </w:pPr>
    </w:p>
    <w:p w:rsidR="001C07E1" w:rsidRDefault="001C07E1" w:rsidP="001C07E1">
      <w:pPr>
        <w:pStyle w:val="Heading2"/>
        <w:spacing w:before="120" w:after="120"/>
        <w:ind w:left="150" w:right="150"/>
        <w:rPr>
          <w:rFonts w:ascii="Times New Roman" w:hAnsi="Times New Roman"/>
          <w:sz w:val="24"/>
          <w:szCs w:val="24"/>
        </w:rPr>
      </w:pPr>
    </w:p>
    <w:p w:rsidR="001C07E1" w:rsidRDefault="001C07E1" w:rsidP="001C07E1"/>
    <w:p w:rsidR="001C07E1" w:rsidRDefault="001C07E1" w:rsidP="001C07E1"/>
    <w:p w:rsidR="001C07E1" w:rsidRDefault="001C07E1" w:rsidP="00056529">
      <w:pPr>
        <w:rPr>
          <w:rFonts w:ascii="Times New Roman" w:hAnsi="Times New Roman"/>
        </w:rPr>
      </w:pPr>
    </w:p>
    <w:p w:rsidR="001C07E1" w:rsidRDefault="001C07E1" w:rsidP="00056529">
      <w:pPr>
        <w:rPr>
          <w:rFonts w:ascii="Times New Roman" w:hAnsi="Times New Roman"/>
        </w:rPr>
      </w:pPr>
    </w:p>
    <w:p w:rsidR="001C07E1" w:rsidRPr="00056529" w:rsidRDefault="001C07E1" w:rsidP="00056529">
      <w:pPr>
        <w:pStyle w:val="Heading2"/>
        <w:rPr>
          <w:rFonts w:ascii="Times New Roman" w:hAnsi="Times New Roman"/>
          <w:color w:val="auto"/>
          <w:sz w:val="24"/>
          <w:szCs w:val="24"/>
        </w:rPr>
      </w:pPr>
      <w:bookmarkStart w:id="69" w:name="_Toc486237303"/>
      <w:r w:rsidRPr="003C3EF1">
        <w:rPr>
          <w:rFonts w:ascii="Times New Roman" w:hAnsi="Times New Roman"/>
          <w:color w:val="auto"/>
          <w:sz w:val="24"/>
          <w:szCs w:val="24"/>
        </w:rPr>
        <w:t>§2</w:t>
      </w:r>
      <w:r w:rsidR="00373E2C">
        <w:rPr>
          <w:rFonts w:ascii="Times New Roman" w:hAnsi="Times New Roman"/>
          <w:color w:val="auto"/>
          <w:sz w:val="24"/>
          <w:szCs w:val="24"/>
        </w:rPr>
        <w:t>.2</w:t>
      </w:r>
      <w:r w:rsidRPr="003C3EF1">
        <w:rPr>
          <w:rFonts w:ascii="Times New Roman" w:hAnsi="Times New Roman"/>
          <w:color w:val="auto"/>
          <w:sz w:val="24"/>
          <w:szCs w:val="24"/>
        </w:rPr>
        <w:t xml:space="preserve"> </w:t>
      </w:r>
      <w:r w:rsidR="00373E2C">
        <w:rPr>
          <w:rFonts w:ascii="Times New Roman" w:hAnsi="Times New Roman"/>
          <w:color w:val="auto"/>
          <w:sz w:val="24"/>
          <w:szCs w:val="24"/>
        </w:rPr>
        <w:t>Installation Considerations</w:t>
      </w:r>
      <w:bookmarkEnd w:id="69"/>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This section provides guidelines for installing 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056529">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noProof/>
        </w:rPr>
        <w:t xml:space="preserve"> main unit (the flow converter) and its transducers. </w:t>
      </w:r>
    </w:p>
    <w:p w:rsidR="00373E2C" w:rsidRPr="00056529" w:rsidRDefault="00373E2C" w:rsidP="00373E2C">
      <w:pPr>
        <w:pStyle w:val="Heading3"/>
        <w:spacing w:before="120" w:after="120"/>
        <w:rPr>
          <w:rFonts w:ascii="Times New Roman" w:hAnsi="Times New Roman"/>
          <w:b w:val="0"/>
          <w:color w:val="auto"/>
        </w:rPr>
      </w:pPr>
      <w:bookmarkStart w:id="70" w:name="_Toc264062464"/>
      <w:bookmarkStart w:id="71" w:name="_Toc486237304"/>
      <w:r w:rsidRPr="00056529">
        <w:rPr>
          <w:rFonts w:ascii="Times New Roman" w:hAnsi="Times New Roman"/>
          <w:b w:val="0"/>
          <w:color w:val="auto"/>
        </w:rPr>
        <w:t xml:space="preserve">§2.2.1 </w:t>
      </w:r>
      <w:r w:rsidRPr="00056529">
        <w:rPr>
          <w:rFonts w:ascii="Times New Roman" w:hAnsi="Times New Roman"/>
          <w:b w:val="0"/>
          <w:noProof/>
          <w:color w:val="auto"/>
        </w:rPr>
        <w:t>Mounting the Main Unit</w:t>
      </w:r>
      <w:bookmarkEnd w:id="70"/>
      <w:bookmarkEnd w:id="71"/>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056529">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noProof/>
        </w:rPr>
        <w:t xml:space="preserve"> main unit electronics are housed in an IP65 weather-proof and dust-tight metal enclosure. Therefore, the main unit can be installed indoor</w:t>
      </w:r>
      <w:r w:rsidR="004B2DE9">
        <w:rPr>
          <w:rFonts w:ascii="Times New Roman" w:hAnsi="Times New Roman"/>
          <w:noProof/>
        </w:rPr>
        <w:t>s</w:t>
      </w:r>
      <w:r w:rsidRPr="00056529">
        <w:rPr>
          <w:rFonts w:ascii="Times New Roman" w:hAnsi="Times New Roman"/>
          <w:noProof/>
        </w:rPr>
        <w:t xml:space="preserve"> </w:t>
      </w:r>
      <w:r w:rsidR="004B2DE9">
        <w:rPr>
          <w:rFonts w:ascii="Times New Roman" w:hAnsi="Times New Roman"/>
          <w:noProof/>
        </w:rPr>
        <w:t>or</w:t>
      </w:r>
      <w:r w:rsidR="004B2DE9" w:rsidRPr="00056529">
        <w:rPr>
          <w:rFonts w:ascii="Times New Roman" w:hAnsi="Times New Roman"/>
          <w:noProof/>
        </w:rPr>
        <w:t xml:space="preserve"> </w:t>
      </w:r>
      <w:r w:rsidRPr="00056529">
        <w:rPr>
          <w:rFonts w:ascii="Times New Roman" w:hAnsi="Times New Roman"/>
          <w:noProof/>
        </w:rPr>
        <w:t>outdoor</w:t>
      </w:r>
      <w:r w:rsidR="004B2DE9">
        <w:rPr>
          <w:rFonts w:ascii="Times New Roman" w:hAnsi="Times New Roman"/>
          <w:noProof/>
        </w:rPr>
        <w:t>s</w:t>
      </w:r>
      <w:r w:rsidRPr="00056529">
        <w:rPr>
          <w:rFonts w:ascii="Times New Roman" w:hAnsi="Times New Roman"/>
          <w:noProof/>
        </w:rPr>
        <w:t xml:space="preserve">. Usually, it is mounted in a meter shed or a location where one can easily access </w:t>
      </w:r>
      <w:r w:rsidR="004B2DE9">
        <w:rPr>
          <w:rFonts w:ascii="Times New Roman" w:hAnsi="Times New Roman"/>
          <w:noProof/>
        </w:rPr>
        <w:t>the</w:t>
      </w:r>
      <w:r w:rsidRPr="00056529">
        <w:rPr>
          <w:rFonts w:ascii="Times New Roman" w:hAnsi="Times New Roman"/>
          <w:noProof/>
        </w:rPr>
        <w:t xml:space="preserve"> meter </w:t>
      </w:r>
      <w:r w:rsidR="004B2DE9">
        <w:rPr>
          <w:rFonts w:ascii="Times New Roman" w:hAnsi="Times New Roman"/>
          <w:noProof/>
        </w:rPr>
        <w:t xml:space="preserve">for </w:t>
      </w:r>
      <w:r w:rsidRPr="00056529">
        <w:rPr>
          <w:rFonts w:ascii="Times New Roman" w:hAnsi="Times New Roman"/>
          <w:noProof/>
        </w:rPr>
        <w:t xml:space="preserve">testing and servicing. </w:t>
      </w:r>
    </w:p>
    <w:p w:rsidR="00373E2C" w:rsidRPr="00056529" w:rsidRDefault="00373E2C" w:rsidP="00373E2C">
      <w:pPr>
        <w:spacing w:before="120" w:after="120"/>
        <w:rPr>
          <w:rFonts w:ascii="Times New Roman" w:hAnsi="Times New Roman"/>
          <w:i/>
          <w:noProof/>
        </w:rPr>
      </w:pPr>
      <w:r w:rsidRPr="00056529">
        <w:rPr>
          <w:rFonts w:ascii="Times New Roman" w:hAnsi="Times New Roman"/>
          <w:i/>
          <w:noProof/>
        </w:rPr>
        <w:t>Note: because the unit is not water-proof, be sure it is not exposed to rain or water when it is installed outdoor</w:t>
      </w:r>
      <w:r w:rsidR="00675E82">
        <w:rPr>
          <w:rFonts w:ascii="Times New Roman" w:hAnsi="Times New Roman"/>
          <w:i/>
          <w:noProof/>
        </w:rPr>
        <w:t>s</w:t>
      </w:r>
      <w:r w:rsidRPr="00056529">
        <w:rPr>
          <w:rFonts w:ascii="Times New Roman" w:hAnsi="Times New Roman"/>
          <w:i/>
          <w:noProof/>
        </w:rPr>
        <w:t xml:space="preserve">. </w:t>
      </w:r>
      <w:ins w:id="72" w:author="Robert Goss" w:date="2017-08-23T16:40:00Z">
        <w:r w:rsidR="00675B4B">
          <w:rPr>
            <w:rFonts w:ascii="Times New Roman" w:hAnsi="Times New Roman"/>
            <w:i/>
            <w:noProof/>
          </w:rPr>
          <w:t>Also avo</w:t>
        </w:r>
      </w:ins>
      <w:ins w:id="73" w:author="Robert Goss" w:date="2017-08-23T16:41:00Z">
        <w:r w:rsidR="00675B4B">
          <w:rPr>
            <w:rFonts w:ascii="Times New Roman" w:hAnsi="Times New Roman"/>
            <w:i/>
            <w:noProof/>
          </w:rPr>
          <w:t xml:space="preserve">id locations </w:t>
        </w:r>
      </w:ins>
      <w:ins w:id="74" w:author="Robert Goss" w:date="2017-08-23T16:43:00Z">
        <w:r w:rsidR="00675B4B">
          <w:rPr>
            <w:rFonts w:ascii="Times New Roman" w:hAnsi="Times New Roman"/>
            <w:i/>
            <w:noProof/>
          </w:rPr>
          <w:t xml:space="preserve">where there are </w:t>
        </w:r>
      </w:ins>
      <w:ins w:id="75" w:author="Robert Goss" w:date="2017-08-23T16:42:00Z">
        <w:r w:rsidR="00675B4B">
          <w:rPr>
            <w:rFonts w:ascii="Times New Roman" w:hAnsi="Times New Roman"/>
            <w:i/>
            <w:noProof/>
          </w:rPr>
          <w:t>strong</w:t>
        </w:r>
      </w:ins>
      <w:ins w:id="76" w:author="Robert Goss" w:date="2017-08-23T16:44:00Z">
        <w:r w:rsidR="00675B4B">
          <w:rPr>
            <w:rFonts w:ascii="Times New Roman" w:hAnsi="Times New Roman"/>
            <w:i/>
            <w:noProof/>
          </w:rPr>
          <w:t xml:space="preserve"> </w:t>
        </w:r>
      </w:ins>
      <w:ins w:id="77" w:author="Robert Goss" w:date="2017-08-23T16:43:00Z">
        <w:r w:rsidR="00675B4B">
          <w:rPr>
            <w:rFonts w:ascii="Times New Roman" w:hAnsi="Times New Roman"/>
            <w:i/>
            <w:noProof/>
          </w:rPr>
          <w:t>so</w:t>
        </w:r>
      </w:ins>
      <w:ins w:id="78" w:author="Robert Goss" w:date="2017-08-23T16:45:00Z">
        <w:r w:rsidR="007B3972">
          <w:rPr>
            <w:rFonts w:ascii="Times New Roman" w:hAnsi="Times New Roman"/>
            <w:i/>
            <w:noProof/>
          </w:rPr>
          <w:t>u</w:t>
        </w:r>
      </w:ins>
      <w:ins w:id="79" w:author="Robert Goss" w:date="2017-08-23T16:43:00Z">
        <w:r w:rsidR="00675B4B">
          <w:rPr>
            <w:rFonts w:ascii="Times New Roman" w:hAnsi="Times New Roman"/>
            <w:i/>
            <w:noProof/>
          </w:rPr>
          <w:t xml:space="preserve">rces of electrical interference </w:t>
        </w:r>
      </w:ins>
      <w:ins w:id="80" w:author="Robert Goss" w:date="2017-08-23T16:41:00Z">
        <w:r w:rsidR="00675B4B">
          <w:rPr>
            <w:rFonts w:ascii="Times New Roman" w:hAnsi="Times New Roman"/>
            <w:i/>
            <w:noProof/>
          </w:rPr>
          <w:t>and excessive vibration</w:t>
        </w:r>
      </w:ins>
      <w:ins w:id="81" w:author="Robert Goss" w:date="2017-08-23T16:43:00Z">
        <w:r w:rsidR="00675B4B">
          <w:rPr>
            <w:rFonts w:ascii="Times New Roman" w:hAnsi="Times New Roman"/>
            <w:i/>
            <w:noProof/>
          </w:rPr>
          <w:t>.</w:t>
        </w:r>
      </w:ins>
    </w:p>
    <w:p w:rsidR="00373E2C" w:rsidRPr="00056529" w:rsidRDefault="00373E2C" w:rsidP="00373E2C">
      <w:pPr>
        <w:pStyle w:val="Heading3"/>
        <w:spacing w:before="120" w:after="120"/>
        <w:rPr>
          <w:rFonts w:ascii="Times New Roman" w:hAnsi="Times New Roman"/>
          <w:b w:val="0"/>
          <w:color w:val="auto"/>
        </w:rPr>
      </w:pPr>
      <w:bookmarkStart w:id="82" w:name="_Toc264062465"/>
      <w:bookmarkStart w:id="83" w:name="_Toc486237305"/>
      <w:r w:rsidRPr="00056529">
        <w:rPr>
          <w:rFonts w:ascii="Times New Roman" w:hAnsi="Times New Roman"/>
          <w:b w:val="0"/>
          <w:color w:val="auto"/>
        </w:rPr>
        <w:t xml:space="preserve">§2.2.2 </w:t>
      </w:r>
      <w:r w:rsidRPr="00056529">
        <w:rPr>
          <w:rFonts w:ascii="Times New Roman" w:hAnsi="Times New Roman"/>
          <w:b w:val="0"/>
          <w:noProof/>
          <w:color w:val="auto"/>
        </w:rPr>
        <w:t>Installing Transducers</w:t>
      </w:r>
      <w:bookmarkEnd w:id="82"/>
      <w:bookmarkEnd w:id="83"/>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First, you need to select a proper installation site. For this, one usually needs to consider the accessibility of the location, operating space needed for the installation, safety code compliance, etc. In addition, flow and pipe conditions near the installation site are also very important. Please refer to section </w:t>
      </w:r>
      <w:r w:rsidRPr="00056529">
        <w:rPr>
          <w:rFonts w:ascii="Times New Roman" w:hAnsi="Times New Roman"/>
        </w:rPr>
        <w:t>§</w:t>
      </w:r>
      <w:r w:rsidR="003F37B5" w:rsidRPr="00056529">
        <w:rPr>
          <w:rFonts w:ascii="Times New Roman" w:hAnsi="Times New Roman"/>
          <w:noProof/>
        </w:rPr>
        <w:t xml:space="preserve">3.1 </w:t>
      </w:r>
      <w:r w:rsidRPr="00056529">
        <w:rPr>
          <w:rFonts w:ascii="Times New Roman" w:hAnsi="Times New Roman"/>
          <w:noProof/>
        </w:rPr>
        <w:t xml:space="preserve"> for site selection details.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Then, follow the installation guidelines given in Appendix </w:t>
      </w:r>
      <w:r w:rsidRPr="00056529">
        <w:rPr>
          <w:rFonts w:ascii="Times New Roman" w:hAnsi="Times New Roman"/>
        </w:rPr>
        <w:t>§</w:t>
      </w:r>
      <w:r w:rsidR="003F37B5" w:rsidRPr="00056529">
        <w:rPr>
          <w:rFonts w:ascii="Times New Roman" w:hAnsi="Times New Roman"/>
          <w:noProof/>
        </w:rPr>
        <w:t>10.2</w:t>
      </w:r>
      <w:r w:rsidRPr="00056529">
        <w:rPr>
          <w:rFonts w:ascii="Times New Roman" w:hAnsi="Times New Roman"/>
          <w:noProof/>
        </w:rPr>
        <w:t xml:space="preserve"> for installing clamp-on transducers.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If you ordered </w:t>
      </w:r>
      <w:r w:rsidR="00AF1B74">
        <w:rPr>
          <w:rFonts w:ascii="Times New Roman" w:hAnsi="Times New Roman"/>
          <w:noProof/>
        </w:rPr>
        <w:t xml:space="preserve">a </w:t>
      </w:r>
      <w:r w:rsidRPr="00056529">
        <w:rPr>
          <w:rFonts w:ascii="Times New Roman" w:hAnsi="Times New Roman"/>
          <w:noProof/>
        </w:rPr>
        <w:t xml:space="preserve">wetted transducer, either insertion type or flow cell type, please refer to </w:t>
      </w:r>
      <w:r w:rsidR="00FA4BB3" w:rsidRPr="00056529">
        <w:rPr>
          <w:rFonts w:ascii="Times New Roman" w:hAnsi="Times New Roman"/>
          <w:noProof/>
        </w:rPr>
        <w:t>Section</w:t>
      </w:r>
      <w:r w:rsidRPr="00056529">
        <w:rPr>
          <w:rFonts w:ascii="Times New Roman" w:hAnsi="Times New Roman"/>
          <w:noProof/>
        </w:rPr>
        <w:t xml:space="preserve"> </w:t>
      </w:r>
      <w:r w:rsidRPr="00056529">
        <w:rPr>
          <w:rFonts w:ascii="Times New Roman" w:hAnsi="Times New Roman"/>
        </w:rPr>
        <w:t>§</w:t>
      </w:r>
      <w:r w:rsidR="00FA4BB3" w:rsidRPr="00056529">
        <w:rPr>
          <w:rFonts w:ascii="Times New Roman" w:hAnsi="Times New Roman"/>
          <w:noProof/>
        </w:rPr>
        <w:t>3</w:t>
      </w:r>
      <w:r w:rsidR="003F37B5" w:rsidRPr="00056529">
        <w:rPr>
          <w:rFonts w:ascii="Times New Roman" w:hAnsi="Times New Roman"/>
          <w:noProof/>
        </w:rPr>
        <w:t>.2</w:t>
      </w:r>
      <w:r w:rsidRPr="00056529">
        <w:rPr>
          <w:rFonts w:ascii="Times New Roman" w:hAnsi="Times New Roman"/>
          <w:noProof/>
        </w:rPr>
        <w:t xml:space="preserve"> and </w:t>
      </w:r>
      <w:r w:rsidRPr="00056529">
        <w:rPr>
          <w:rFonts w:ascii="Times New Roman" w:hAnsi="Times New Roman"/>
        </w:rPr>
        <w:t>§</w:t>
      </w:r>
      <w:r w:rsidR="00FA4BB3" w:rsidRPr="00056529">
        <w:rPr>
          <w:rFonts w:ascii="Times New Roman" w:hAnsi="Times New Roman"/>
          <w:noProof/>
        </w:rPr>
        <w:t>10.2</w:t>
      </w:r>
      <w:r w:rsidRPr="00056529">
        <w:rPr>
          <w:rFonts w:ascii="Times New Roman" w:hAnsi="Times New Roman"/>
          <w:noProof/>
        </w:rPr>
        <w:t xml:space="preserve"> for installation instructions. </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Distance from Main Unit to Transducers</w:t>
      </w:r>
    </w:p>
    <w:p w:rsidR="0009513E" w:rsidRDefault="0009513E" w:rsidP="00373E2C">
      <w:pPr>
        <w:spacing w:before="120" w:after="120"/>
        <w:rPr>
          <w:rFonts w:ascii="Times New Roman" w:hAnsi="Times New Roman"/>
          <w:noProof/>
        </w:rPr>
      </w:pPr>
      <w:r w:rsidRPr="0009513E">
        <w:rPr>
          <w:rFonts w:ascii="Times New Roman" w:hAnsi="Times New Roman"/>
          <w:noProof/>
        </w:rPr>
        <w:t>In general, signal quality will improve based on the length of the transducer cable. Shorter cables will result in better signal quality. Spire Metering Technology can supply up to 1000ft (300m) long transducer cables.</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Transducer Cables</w:t>
      </w:r>
    </w:p>
    <w:p w:rsidR="00373E2C" w:rsidRPr="00056529" w:rsidRDefault="00373E2C" w:rsidP="00373E2C">
      <w:pPr>
        <w:spacing w:before="120" w:after="120"/>
        <w:rPr>
          <w:rFonts w:ascii="Times New Roman" w:hAnsi="Times New Roman"/>
          <w:noProof/>
        </w:rPr>
      </w:pP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005F0420" w:rsidRPr="00B87EA1">
        <w:rPr>
          <w:rFonts w:ascii="Times New Roman" w:hAnsi="Times New Roman"/>
          <w:bCs/>
          <w:color w:val="000000"/>
        </w:rPr>
        <w:t xml:space="preserve"> EF</w:t>
      </w:r>
      <w:r w:rsidR="005F0420">
        <w:rPr>
          <w:rFonts w:ascii="Times New Roman" w:hAnsi="Times New Roman"/>
          <w:bCs/>
          <w:color w:val="000000"/>
        </w:rPr>
        <w:t>40</w:t>
      </w:r>
      <w:r w:rsidRPr="00056529">
        <w:rPr>
          <w:rFonts w:ascii="Times New Roman" w:hAnsi="Times New Roman"/>
          <w:noProof/>
        </w:rPr>
        <w:t xml:space="preserve"> utilizes a double-balanced driving technique for hi</w:t>
      </w:r>
      <w:r w:rsidR="00D12D46">
        <w:rPr>
          <w:rFonts w:ascii="Times New Roman" w:hAnsi="Times New Roman"/>
          <w:noProof/>
        </w:rPr>
        <w:t>gh performance ultrasonic trans</w:t>
      </w:r>
      <w:r w:rsidRPr="00056529">
        <w:rPr>
          <w:rFonts w:ascii="Times New Roman" w:hAnsi="Times New Roman"/>
          <w:noProof/>
        </w:rPr>
        <w:t>mi</w:t>
      </w:r>
      <w:r w:rsidR="00D12D46">
        <w:rPr>
          <w:rFonts w:ascii="Times New Roman" w:hAnsi="Times New Roman"/>
          <w:noProof/>
        </w:rPr>
        <w:t>s</w:t>
      </w:r>
      <w:r w:rsidRPr="00056529">
        <w:rPr>
          <w:rFonts w:ascii="Times New Roman" w:hAnsi="Times New Roman"/>
          <w:noProof/>
        </w:rPr>
        <w:t>sion and receiving. It requires twisted shielded cables for the transducers. We recommend  us</w:t>
      </w:r>
      <w:r w:rsidR="008E6C69">
        <w:rPr>
          <w:rFonts w:ascii="Times New Roman" w:hAnsi="Times New Roman"/>
          <w:noProof/>
        </w:rPr>
        <w:t xml:space="preserve">ing </w:t>
      </w:r>
      <w:r w:rsidRPr="00056529">
        <w:rPr>
          <w:rFonts w:ascii="Times New Roman" w:hAnsi="Times New Roman"/>
          <w:noProof/>
        </w:rPr>
        <w:lastRenderedPageBreak/>
        <w:t>the cable supplied by the manufacturer. If you want to do the transducer cabling yourself, please consult the manufacturer in advance.</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Try not to route the transducer cable along with high current AC lines. </w:t>
      </w:r>
      <w:r w:rsidR="00FC4C87" w:rsidRPr="00056529">
        <w:rPr>
          <w:rFonts w:ascii="Times New Roman" w:hAnsi="Times New Roman"/>
          <w:noProof/>
        </w:rPr>
        <w:t>Av</w:t>
      </w:r>
      <w:r w:rsidR="00FC4C87">
        <w:rPr>
          <w:rFonts w:ascii="Times New Roman" w:hAnsi="Times New Roman"/>
          <w:noProof/>
        </w:rPr>
        <w:t>oi</w:t>
      </w:r>
      <w:r w:rsidR="00FC4C87" w:rsidRPr="00056529">
        <w:rPr>
          <w:rFonts w:ascii="Times New Roman" w:hAnsi="Times New Roman"/>
          <w:noProof/>
        </w:rPr>
        <w:t xml:space="preserve">d </w:t>
      </w:r>
      <w:r w:rsidRPr="00056529">
        <w:rPr>
          <w:rFonts w:ascii="Times New Roman" w:hAnsi="Times New Roman"/>
          <w:noProof/>
        </w:rPr>
        <w:t>strong interference sources. Make sure the cables and cable connections are protected from weather and corrosive conditions.</w:t>
      </w:r>
    </w:p>
    <w:p w:rsidR="00373E2C" w:rsidRPr="00056529" w:rsidRDefault="003D6079" w:rsidP="00373E2C">
      <w:pPr>
        <w:spacing w:before="120" w:after="120"/>
        <w:rPr>
          <w:rFonts w:ascii="Times New Roman" w:hAnsi="Times New Roman"/>
          <w:noProof/>
        </w:rPr>
      </w:pPr>
      <w:r>
        <w:rPr>
          <w:rFonts w:ascii="Times New Roman" w:hAnsi="Times New Roman"/>
          <w:noProof/>
        </w:rPr>
        <w:pict>
          <v:shape id="_x0000_s4180" type="#_x0000_t202" style="position:absolute;margin-left:54pt;margin-top:26.9pt;width:396pt;height:103.8pt;z-index:251742720">
            <v:textbox style="mso-next-textbox:#_x0000_s4180">
              <w:txbxContent>
                <w:p w:rsidR="00D509FE" w:rsidRDefault="00D509FE" w:rsidP="00373E2C">
                  <w:pPr>
                    <w:spacing w:before="120" w:after="120"/>
                    <w:jc w:val="center"/>
                    <w:rPr>
                      <w:b/>
                      <w:sz w:val="24"/>
                    </w:rPr>
                  </w:pPr>
                  <w:r>
                    <w:rPr>
                      <w:b/>
                      <w:sz w:val="24"/>
                    </w:rPr>
                    <w:t>WARNING!</w:t>
                  </w:r>
                </w:p>
                <w:p w:rsidR="00D509FE" w:rsidRDefault="00D509FE">
                  <w:pPr>
                    <w:spacing w:before="120" w:after="120"/>
                    <w:jc w:val="center"/>
                    <w:rPr>
                      <w:b/>
                      <w:sz w:val="24"/>
                    </w:rPr>
                  </w:pPr>
                  <w:r>
                    <w:rPr>
                      <w:b/>
                      <w:sz w:val="24"/>
                    </w:rPr>
                    <w:t>The transducers may have static charges accumulated during transportation. Before connecting the transducers to the main unit, discharge the transducers by shorting the center conductor of the transducer cable connectors to the metal shield of the connector.</w:t>
                  </w:r>
                </w:p>
              </w:txbxContent>
            </v:textbox>
            <w10:wrap type="topAndBottom"/>
          </v:shape>
        </w:pict>
      </w:r>
    </w:p>
    <w:p w:rsidR="005F0420" w:rsidRDefault="005F0420" w:rsidP="00373E2C">
      <w:pPr>
        <w:pStyle w:val="Heading3"/>
        <w:spacing w:before="120" w:after="120"/>
        <w:rPr>
          <w:rFonts w:ascii="Times New Roman" w:hAnsi="Times New Roman"/>
          <w:b w:val="0"/>
          <w:color w:val="auto"/>
        </w:rPr>
      </w:pPr>
      <w:bookmarkStart w:id="84" w:name="_Toc264062466"/>
    </w:p>
    <w:p w:rsidR="00373E2C" w:rsidRPr="00056529" w:rsidRDefault="00373E2C" w:rsidP="00373E2C">
      <w:pPr>
        <w:pStyle w:val="Heading3"/>
        <w:spacing w:before="120" w:after="120"/>
        <w:rPr>
          <w:rFonts w:ascii="Times New Roman" w:hAnsi="Times New Roman"/>
          <w:b w:val="0"/>
          <w:color w:val="auto"/>
        </w:rPr>
      </w:pPr>
      <w:bookmarkStart w:id="85" w:name="_Toc486237306"/>
      <w:r w:rsidRPr="00056529">
        <w:rPr>
          <w:rFonts w:ascii="Times New Roman" w:hAnsi="Times New Roman"/>
          <w:b w:val="0"/>
          <w:color w:val="auto"/>
        </w:rPr>
        <w:t>§2.2.3 Power Supply Wiring</w:t>
      </w:r>
      <w:bookmarkEnd w:id="84"/>
      <w:bookmarkEnd w:id="85"/>
    </w:p>
    <w:p w:rsidR="00657513" w:rsidRDefault="00373E2C" w:rsidP="00373E2C">
      <w:pPr>
        <w:spacing w:before="120" w:after="120"/>
        <w:rPr>
          <w:rFonts w:ascii="Times New Roman" w:hAnsi="Times New Roman"/>
        </w:rPr>
      </w:pPr>
      <w:r w:rsidRPr="00056529">
        <w:rPr>
          <w:rFonts w:ascii="Times New Roman" w:hAnsi="Times New Roman"/>
        </w:rPr>
        <w:t>Two types of power suppl</w:t>
      </w:r>
      <w:r w:rsidR="00FC4C87">
        <w:rPr>
          <w:rFonts w:ascii="Times New Roman" w:hAnsi="Times New Roman"/>
        </w:rPr>
        <w:t>ies</w:t>
      </w:r>
      <w:r w:rsidRPr="00056529">
        <w:rPr>
          <w:rFonts w:ascii="Times New Roman" w:hAnsi="Times New Roman"/>
        </w:rPr>
        <w:t xml:space="preserve"> can be used, </w:t>
      </w:r>
      <w:r w:rsidR="002E6846" w:rsidRPr="00E872BD">
        <w:rPr>
          <w:rFonts w:ascii="Times New Roman" w:hAnsi="Times New Roman"/>
        </w:rPr>
        <w:t>12-24</w:t>
      </w:r>
      <w:r w:rsidRPr="00E872BD">
        <w:rPr>
          <w:rFonts w:ascii="Times New Roman" w:hAnsi="Times New Roman"/>
        </w:rPr>
        <w:t xml:space="preserve">VDC </w:t>
      </w:r>
      <w:r w:rsidR="00657513">
        <w:rPr>
          <w:rFonts w:ascii="Times New Roman" w:hAnsi="Times New Roman"/>
        </w:rPr>
        <w:t>or</w:t>
      </w:r>
      <w:r w:rsidR="00657513" w:rsidRPr="00E872BD">
        <w:rPr>
          <w:rFonts w:ascii="Times New Roman" w:hAnsi="Times New Roman"/>
        </w:rPr>
        <w:t xml:space="preserve"> </w:t>
      </w:r>
      <w:r w:rsidR="002E6846" w:rsidRPr="00E872BD">
        <w:rPr>
          <w:rFonts w:ascii="Times New Roman" w:hAnsi="Times New Roman"/>
        </w:rPr>
        <w:t>90</w:t>
      </w:r>
      <w:r w:rsidRPr="00E872BD">
        <w:rPr>
          <w:rFonts w:ascii="Times New Roman" w:hAnsi="Times New Roman"/>
        </w:rPr>
        <w:t>~</w:t>
      </w:r>
      <w:r w:rsidR="002E6846" w:rsidRPr="00E872BD">
        <w:rPr>
          <w:rFonts w:ascii="Times New Roman" w:hAnsi="Times New Roman"/>
        </w:rPr>
        <w:t>260</w:t>
      </w:r>
      <w:r w:rsidRPr="00E872BD">
        <w:rPr>
          <w:rFonts w:ascii="Times New Roman" w:hAnsi="Times New Roman"/>
        </w:rPr>
        <w:t>VAC</w:t>
      </w:r>
      <w:r w:rsidRPr="00056529">
        <w:rPr>
          <w:rFonts w:ascii="Times New Roman" w:hAnsi="Times New Roman"/>
        </w:rPr>
        <w:t>.</w:t>
      </w:r>
      <w:r w:rsidR="00657513">
        <w:rPr>
          <w:rFonts w:ascii="Times New Roman" w:hAnsi="Times New Roman"/>
        </w:rPr>
        <w:t xml:space="preserve"> </w:t>
      </w:r>
    </w:p>
    <w:p w:rsidR="00373E2C" w:rsidRPr="00056529" w:rsidRDefault="00657513" w:rsidP="00373E2C">
      <w:pPr>
        <w:spacing w:before="120" w:after="120"/>
        <w:rPr>
          <w:rFonts w:ascii="Times New Roman" w:hAnsi="Times New Roman"/>
        </w:rPr>
      </w:pPr>
      <w:r>
        <w:rPr>
          <w:rFonts w:ascii="Times New Roman" w:hAnsi="Times New Roman"/>
        </w:rPr>
        <w:t>Note: do not apply both power supplies at the same time.</w:t>
      </w:r>
      <w:r w:rsidR="00373E2C" w:rsidRPr="00056529">
        <w:rPr>
          <w:rFonts w:ascii="Times New Roman" w:hAnsi="Times New Roman"/>
        </w:rPr>
        <w:t xml:space="preserve"> </w:t>
      </w:r>
    </w:p>
    <w:p w:rsidR="00373E2C" w:rsidRPr="00056529" w:rsidRDefault="00373E2C" w:rsidP="00373E2C">
      <w:pPr>
        <w:spacing w:before="120" w:after="120"/>
        <w:rPr>
          <w:rFonts w:ascii="Times New Roman" w:hAnsi="Times New Roman"/>
        </w:rPr>
      </w:pPr>
      <w:r w:rsidRPr="00E872BD">
        <w:rPr>
          <w:rFonts w:ascii="Times New Roman" w:hAnsi="Times New Roman"/>
        </w:rPr>
        <w:t>Please refer to Appendix §</w:t>
      </w:r>
      <w:r w:rsidR="00657513" w:rsidRPr="00E872BD">
        <w:rPr>
          <w:rFonts w:ascii="Times New Roman" w:hAnsi="Times New Roman"/>
        </w:rPr>
        <w:t>10</w:t>
      </w:r>
      <w:r w:rsidRPr="00E872BD">
        <w:rPr>
          <w:rFonts w:ascii="Times New Roman" w:hAnsi="Times New Roman"/>
        </w:rPr>
        <w:t>.1 for wiring information.</w:t>
      </w: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b/>
        </w:rPr>
      </w:pPr>
      <w:r w:rsidRPr="00056529">
        <w:rPr>
          <w:rFonts w:ascii="Times New Roman" w:hAnsi="Times New Roman"/>
          <w:b/>
        </w:rPr>
        <w:t>Backup Battery</w:t>
      </w:r>
    </w:p>
    <w:p w:rsidR="00373E2C" w:rsidRPr="00056529" w:rsidRDefault="00373E2C" w:rsidP="00373E2C">
      <w:pPr>
        <w:spacing w:before="120" w:after="120"/>
        <w:rPr>
          <w:rFonts w:ascii="Times New Roman" w:hAnsi="Times New Roman"/>
        </w:rPr>
      </w:pPr>
      <w:r w:rsidRPr="00056529">
        <w:rPr>
          <w:rFonts w:ascii="Times New Roman" w:hAnsi="Times New Roman"/>
        </w:rPr>
        <w:t>There is a 3V coin cell battery, CR2032, on the main board which is used to backup the calendar real-time clock (RTC). When the main power is off, this battery will keep</w:t>
      </w:r>
      <w:r w:rsidR="00FC4C87">
        <w:rPr>
          <w:rFonts w:ascii="Times New Roman" w:hAnsi="Times New Roman"/>
        </w:rPr>
        <w:t xml:space="preserve"> the</w:t>
      </w:r>
      <w:r w:rsidRPr="00056529">
        <w:rPr>
          <w:rFonts w:ascii="Times New Roman" w:hAnsi="Times New Roman"/>
        </w:rPr>
        <w:t xml:space="preserve"> RTC running. </w:t>
      </w:r>
      <w:r w:rsidR="00FC4C87">
        <w:rPr>
          <w:rFonts w:ascii="Times New Roman" w:hAnsi="Times New Roman"/>
        </w:rPr>
        <w:t>The battery</w:t>
      </w:r>
      <w:r w:rsidRPr="00056529">
        <w:rPr>
          <w:rFonts w:ascii="Times New Roman" w:hAnsi="Times New Roman"/>
        </w:rPr>
        <w:t xml:space="preserve"> lifetime is normally about 3 years. Replace the battery with the same type when necessary. Please disconnect the main power and wear an anti-static wrist strap</w:t>
      </w:r>
      <w:r w:rsidR="00FC4C87">
        <w:rPr>
          <w:rFonts w:ascii="Times New Roman" w:hAnsi="Times New Roman"/>
        </w:rPr>
        <w:t>s</w:t>
      </w:r>
      <w:r w:rsidRPr="00056529">
        <w:rPr>
          <w:rFonts w:ascii="Times New Roman" w:hAnsi="Times New Roman"/>
        </w:rPr>
        <w:t xml:space="preserve"> to prevent electro-static damage to the main board electronics.</w:t>
      </w:r>
    </w:p>
    <w:p w:rsidR="00373E2C" w:rsidRPr="00056529" w:rsidRDefault="00373E2C" w:rsidP="00373E2C">
      <w:pPr>
        <w:spacing w:before="120" w:after="120"/>
        <w:rPr>
          <w:rFonts w:ascii="Times New Roman" w:hAnsi="Times New Roman"/>
        </w:rPr>
      </w:pPr>
      <w:r w:rsidRPr="00056529">
        <w:rPr>
          <w:rFonts w:ascii="Times New Roman" w:hAnsi="Times New Roman"/>
        </w:rPr>
        <w:t>If time stamping is not needed for data recording, you may remove this battery from the board.</w:t>
      </w:r>
    </w:p>
    <w:p w:rsidR="00373E2C" w:rsidRPr="00056529" w:rsidRDefault="003D6079" w:rsidP="00373E2C">
      <w:pPr>
        <w:spacing w:before="120" w:after="120"/>
        <w:rPr>
          <w:rFonts w:ascii="Times New Roman" w:hAnsi="Times New Roman"/>
        </w:rPr>
      </w:pPr>
      <w:r>
        <w:rPr>
          <w:rFonts w:ascii="Times New Roman" w:hAnsi="Times New Roman"/>
          <w:noProof/>
        </w:rPr>
        <w:pict>
          <v:shape id="_x0000_s4181" type="#_x0000_t202" style="position:absolute;margin-left:27pt;margin-top:10.2pt;width:396pt;height:88.8pt;z-index:251743744">
            <v:textbox style="mso-next-textbox:#_x0000_s4181">
              <w:txbxContent>
                <w:p w:rsidR="00D509FE" w:rsidRDefault="00D509FE" w:rsidP="00373E2C">
                  <w:pPr>
                    <w:spacing w:before="120" w:after="120"/>
                    <w:jc w:val="center"/>
                    <w:rPr>
                      <w:b/>
                      <w:sz w:val="24"/>
                    </w:rPr>
                  </w:pPr>
                  <w:r>
                    <w:rPr>
                      <w:b/>
                      <w:sz w:val="24"/>
                    </w:rPr>
                    <w:t>WARNING!</w:t>
                  </w:r>
                </w:p>
                <w:p w:rsidR="00D509FE" w:rsidRDefault="00D509FE">
                  <w:pPr>
                    <w:spacing w:before="120" w:after="120"/>
                    <w:jc w:val="center"/>
                    <w:rPr>
                      <w:b/>
                      <w:sz w:val="24"/>
                    </w:rPr>
                  </w:pPr>
                  <w:r>
                    <w:rPr>
                      <w:b/>
                      <w:sz w:val="24"/>
                    </w:rPr>
                    <w:t>There might be risk of explosion if the battery is replaced with an incorrect type. Batteries should be recycled where possible.</w:t>
                  </w:r>
                  <w:r>
                    <w:rPr>
                      <w:b/>
                      <w:bCs/>
                      <w:sz w:val="24"/>
                    </w:rPr>
                    <w:t xml:space="preserve"> Disposal</w:t>
                  </w:r>
                  <w:r>
                    <w:rPr>
                      <w:b/>
                      <w:sz w:val="24"/>
                    </w:rPr>
                    <w:t xml:space="preserve"> of used </w:t>
                  </w:r>
                  <w:r>
                    <w:rPr>
                      <w:b/>
                      <w:bCs/>
                      <w:sz w:val="24"/>
                    </w:rPr>
                    <w:t>batteries</w:t>
                  </w:r>
                  <w:r>
                    <w:rPr>
                      <w:b/>
                      <w:sz w:val="24"/>
                    </w:rPr>
                    <w:t xml:space="preserve"> must comply with local environmental regulations.</w:t>
                  </w:r>
                </w:p>
              </w:txbxContent>
            </v:textbox>
            <w10:wrap type="square"/>
          </v:shape>
        </w:pict>
      </w:r>
      <w:r w:rsidR="00373E2C" w:rsidRPr="00056529">
        <w:rPr>
          <w:rFonts w:ascii="Times New Roman" w:hAnsi="Times New Roman"/>
        </w:rPr>
        <w:t xml:space="preserve"> </w:t>
      </w: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5F0420" w:rsidRDefault="005F0420" w:rsidP="00373E2C">
      <w:pPr>
        <w:pStyle w:val="Heading3"/>
        <w:spacing w:before="120" w:after="120"/>
        <w:rPr>
          <w:rFonts w:ascii="Times New Roman" w:hAnsi="Times New Roman"/>
          <w:b w:val="0"/>
          <w:color w:val="auto"/>
        </w:rPr>
      </w:pPr>
      <w:bookmarkStart w:id="86" w:name="_Toc264062467"/>
    </w:p>
    <w:p w:rsidR="00373E2C" w:rsidRPr="00056529" w:rsidRDefault="00373E2C" w:rsidP="00373E2C">
      <w:pPr>
        <w:pStyle w:val="Heading3"/>
        <w:spacing w:before="120" w:after="120"/>
        <w:rPr>
          <w:rFonts w:ascii="Times New Roman" w:hAnsi="Times New Roman"/>
          <w:b w:val="0"/>
          <w:color w:val="auto"/>
        </w:rPr>
      </w:pPr>
      <w:bookmarkStart w:id="87" w:name="_Toc486237307"/>
      <w:r w:rsidRPr="00056529">
        <w:rPr>
          <w:rFonts w:ascii="Times New Roman" w:hAnsi="Times New Roman"/>
          <w:b w:val="0"/>
          <w:color w:val="auto"/>
        </w:rPr>
        <w:t>§2.2.4 Other Electrical Connections</w:t>
      </w:r>
      <w:bookmarkEnd w:id="86"/>
      <w:bookmarkEnd w:id="87"/>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0/4-20mA Output</w:t>
      </w:r>
    </w:p>
    <w:p w:rsidR="00373E2C" w:rsidRPr="00056529" w:rsidRDefault="00373E2C" w:rsidP="00373E2C">
      <w:pPr>
        <w:autoSpaceDE w:val="0"/>
        <w:autoSpaceDN w:val="0"/>
        <w:adjustRightInd w:val="0"/>
        <w:rPr>
          <w:rFonts w:ascii="Times New Roman" w:hAnsi="Times New Roman"/>
        </w:rPr>
      </w:pPr>
      <w:r w:rsidRPr="00056529">
        <w:rPr>
          <w:rFonts w:ascii="Times New Roman" w:hAnsi="Times New Roman"/>
          <w:noProof/>
        </w:rPr>
        <w:t>Using standard twisted-pair wiring.</w:t>
      </w:r>
      <w:r w:rsidRPr="00056529">
        <w:rPr>
          <w:rFonts w:ascii="Times New Roman" w:eastAsia="Times New Roman" w:hAnsi="Times New Roman"/>
        </w:rPr>
        <w:t xml:space="preserve"> </w:t>
      </w:r>
      <w:r w:rsidRPr="00056529">
        <w:rPr>
          <w:rFonts w:ascii="Times New Roman" w:hAnsi="Times New Roman"/>
          <w:noProof/>
        </w:rPr>
        <w:t xml:space="preserve">Refer to section </w:t>
      </w:r>
      <w:r w:rsidRPr="00056529">
        <w:rPr>
          <w:rFonts w:ascii="Times New Roman" w:hAnsi="Times New Roman"/>
        </w:rPr>
        <w:t>§</w:t>
      </w:r>
      <w:r w:rsidR="009942AA" w:rsidRPr="00056529">
        <w:rPr>
          <w:rFonts w:ascii="Times New Roman" w:hAnsi="Times New Roman"/>
          <w:noProof/>
        </w:rPr>
        <w:t>4.20</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analog Inputs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 analog input channels are wired to terminal block pins AI3(20), AI4(19) </w:t>
      </w:r>
      <w:r w:rsidR="009E4F4D" w:rsidRPr="00056529">
        <w:rPr>
          <w:rFonts w:ascii="Times New Roman" w:hAnsi="Times New Roman" w:hint="eastAsia"/>
          <w:noProof/>
          <w:lang w:eastAsia="zh-CN"/>
        </w:rPr>
        <w:t xml:space="preserve"> </w:t>
      </w:r>
      <w:r w:rsidRPr="00056529">
        <w:rPr>
          <w:rFonts w:ascii="Times New Roman" w:hAnsi="Times New Roman"/>
          <w:noProof/>
        </w:rPr>
        <w:t xml:space="preserve">. Please refer to section </w:t>
      </w:r>
      <w:r w:rsidRPr="00056529">
        <w:rPr>
          <w:rFonts w:ascii="Times New Roman" w:hAnsi="Times New Roman"/>
        </w:rPr>
        <w:t>§</w:t>
      </w:r>
      <w:r w:rsidR="009942AA" w:rsidRPr="00056529">
        <w:rPr>
          <w:rFonts w:ascii="Times New Roman" w:hAnsi="Times New Roman"/>
          <w:noProof/>
        </w:rPr>
        <w:t>4.21</w:t>
      </w:r>
      <w:r w:rsidRPr="00056529">
        <w:rPr>
          <w:rFonts w:ascii="Times New Roman" w:hAnsi="Times New Roman"/>
          <w:noProof/>
        </w:rPr>
        <w:t xml:space="preserve"> for more information. </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Alarms</w:t>
      </w:r>
    </w:p>
    <w:p w:rsidR="00373E2C" w:rsidRPr="00056529" w:rsidRDefault="00373E2C" w:rsidP="00373E2C">
      <w:pPr>
        <w:autoSpaceDE w:val="0"/>
        <w:autoSpaceDN w:val="0"/>
        <w:adjustRightInd w:val="0"/>
        <w:rPr>
          <w:rFonts w:ascii="Times New Roman" w:hAnsi="Times New Roman"/>
          <w:noProof/>
        </w:rPr>
      </w:pPr>
      <w:r w:rsidRPr="00056529">
        <w:rPr>
          <w:rFonts w:ascii="Times New Roman" w:hAnsi="Times New Roman"/>
          <w:noProof/>
        </w:rPr>
        <w:t>You may use the OCT or Relay output to drive</w:t>
      </w:r>
      <w:r w:rsidR="00FC4C87">
        <w:rPr>
          <w:rFonts w:ascii="Times New Roman" w:hAnsi="Times New Roman"/>
          <w:noProof/>
        </w:rPr>
        <w:t xml:space="preserve"> an</w:t>
      </w:r>
      <w:r w:rsidRPr="00056529">
        <w:rPr>
          <w:rFonts w:ascii="Times New Roman" w:hAnsi="Times New Roman"/>
          <w:noProof/>
        </w:rPr>
        <w:t xml:space="preserve"> alarm. </w:t>
      </w:r>
      <w:r w:rsidRPr="00056529">
        <w:rPr>
          <w:rFonts w:ascii="Times New Roman" w:eastAsia="Times New Roman" w:hAnsi="Times New Roman"/>
        </w:rPr>
        <w:t xml:space="preserve">The maximum electrical ratings for the OCT and Relay are listed in the </w:t>
      </w:r>
      <w:r w:rsidRPr="00056529">
        <w:rPr>
          <w:rFonts w:ascii="Times New Roman" w:hAnsi="Times New Roman"/>
        </w:rPr>
        <w:t>§</w:t>
      </w:r>
      <w:r w:rsidR="009942AA" w:rsidRPr="00056529">
        <w:rPr>
          <w:rFonts w:ascii="Times New Roman" w:hAnsi="Times New Roman"/>
        </w:rPr>
        <w:t>4.18 and §4.19</w:t>
      </w:r>
      <w:r w:rsidRPr="00056529">
        <w:rPr>
          <w:rFonts w:ascii="Times New Roman" w:eastAsia="Times New Roman" w:hAnsi="Times New Roman"/>
        </w:rPr>
        <w:t xml:space="preserve"> </w:t>
      </w:r>
      <w:r w:rsidRPr="00056529">
        <w:rPr>
          <w:rFonts w:ascii="Times New Roman" w:eastAsia="Times New Roman" w:hAnsi="Times New Roman"/>
          <w:i/>
          <w:iCs/>
        </w:rPr>
        <w:t>Specifications</w:t>
      </w:r>
      <w:r w:rsidRPr="00056529">
        <w:rPr>
          <w:rFonts w:ascii="Times New Roman" w:eastAsia="Times New Roman" w:hAnsi="Times New Roman"/>
        </w:rPr>
        <w:t xml:space="preserve">. </w:t>
      </w:r>
      <w:r w:rsidRPr="00056529">
        <w:rPr>
          <w:rFonts w:ascii="Times New Roman" w:hAnsi="Times New Roman"/>
          <w:noProof/>
        </w:rPr>
        <w:t>Us</w:t>
      </w:r>
      <w:r w:rsidR="00FC4C87">
        <w:rPr>
          <w:rFonts w:ascii="Times New Roman" w:hAnsi="Times New Roman"/>
          <w:noProof/>
        </w:rPr>
        <w:t>e</w:t>
      </w:r>
      <w:r w:rsidRPr="00056529">
        <w:rPr>
          <w:rFonts w:ascii="Times New Roman" w:hAnsi="Times New Roman"/>
          <w:noProof/>
        </w:rPr>
        <w:t xml:space="preserve"> standard twisted-pair wiring. </w:t>
      </w:r>
    </w:p>
    <w:p w:rsidR="00373E2C" w:rsidRPr="00056529" w:rsidDel="00777265" w:rsidRDefault="00373E2C" w:rsidP="00373E2C">
      <w:pPr>
        <w:autoSpaceDE w:val="0"/>
        <w:autoSpaceDN w:val="0"/>
        <w:adjustRightInd w:val="0"/>
        <w:rPr>
          <w:del w:id="88" w:author="Robert Goss" w:date="2017-08-10T14:58:00Z"/>
          <w:rFonts w:ascii="Times New Roman" w:hAnsi="Times New Roman"/>
        </w:rPr>
      </w:pPr>
      <w:r w:rsidRPr="00056529">
        <w:rPr>
          <w:rFonts w:ascii="Times New Roman" w:hAnsi="Times New Roman"/>
          <w:noProof/>
        </w:rPr>
        <w:lastRenderedPageBreak/>
        <w:t xml:space="preserve">Refer to section </w:t>
      </w:r>
      <w:r w:rsidRPr="00056529">
        <w:rPr>
          <w:rFonts w:ascii="Times New Roman" w:hAnsi="Times New Roman"/>
        </w:rPr>
        <w:t>§</w:t>
      </w:r>
      <w:r w:rsidR="009942AA" w:rsidRPr="009942AA">
        <w:rPr>
          <w:rFonts w:ascii="Times New Roman" w:hAnsi="Times New Roman"/>
        </w:rPr>
        <w:t>4</w:t>
      </w:r>
      <w:r w:rsidRPr="00056529">
        <w:rPr>
          <w:rFonts w:ascii="Times New Roman" w:hAnsi="Times New Roman"/>
          <w:noProof/>
        </w:rPr>
        <w:t xml:space="preserve"> for details.</w:t>
      </w:r>
    </w:p>
    <w:p w:rsidR="00837FBF" w:rsidRDefault="00837FBF">
      <w:pPr>
        <w:autoSpaceDE w:val="0"/>
        <w:autoSpaceDN w:val="0"/>
        <w:adjustRightInd w:val="0"/>
      </w:pPr>
    </w:p>
    <w:p w:rsidR="006C620F" w:rsidRPr="003C3EF1" w:rsidRDefault="00EA5236" w:rsidP="00EE2887">
      <w:pPr>
        <w:pStyle w:val="Heading2"/>
        <w:jc w:val="both"/>
        <w:rPr>
          <w:rFonts w:ascii="Times New Roman" w:hAnsi="Times New Roman"/>
          <w:color w:val="auto"/>
          <w:sz w:val="24"/>
          <w:szCs w:val="24"/>
        </w:rPr>
      </w:pPr>
      <w:bookmarkStart w:id="89" w:name="_Toc486237308"/>
      <w:bookmarkStart w:id="90" w:name="OLE_LINK40"/>
      <w:bookmarkStart w:id="91" w:name="OLE_LINK41"/>
      <w:r w:rsidRPr="003C3EF1">
        <w:rPr>
          <w:rFonts w:ascii="Times New Roman" w:hAnsi="Times New Roman"/>
          <w:color w:val="auto"/>
          <w:sz w:val="24"/>
          <w:szCs w:val="24"/>
        </w:rPr>
        <w:t>§2</w:t>
      </w:r>
      <w:r w:rsidR="006C620F" w:rsidRPr="003C3EF1">
        <w:rPr>
          <w:rFonts w:ascii="Times New Roman" w:hAnsi="Times New Roman"/>
          <w:color w:val="auto"/>
          <w:sz w:val="24"/>
          <w:szCs w:val="24"/>
        </w:rPr>
        <w:t>.</w:t>
      </w:r>
      <w:r w:rsidR="00373E2C">
        <w:rPr>
          <w:rFonts w:ascii="Times New Roman" w:hAnsi="Times New Roman"/>
          <w:color w:val="auto"/>
          <w:sz w:val="24"/>
          <w:szCs w:val="24"/>
        </w:rPr>
        <w:t>3</w:t>
      </w:r>
      <w:r w:rsidR="006C620F" w:rsidRPr="003C3EF1">
        <w:rPr>
          <w:rFonts w:ascii="Times New Roman" w:hAnsi="Times New Roman"/>
          <w:color w:val="auto"/>
          <w:sz w:val="24"/>
          <w:szCs w:val="24"/>
        </w:rPr>
        <w:t xml:space="preserve"> Power On</w:t>
      </w:r>
      <w:bookmarkEnd w:id="89"/>
    </w:p>
    <w:bookmarkEnd w:id="90"/>
    <w:bookmarkEnd w:id="91"/>
    <w:p w:rsidR="00B82A6A" w:rsidRPr="003C3EF1" w:rsidRDefault="00B82A6A" w:rsidP="00B82A6A">
      <w:pPr>
        <w:pStyle w:val="ListParagraph"/>
        <w:tabs>
          <w:tab w:val="left" w:pos="180"/>
          <w:tab w:val="left" w:pos="450"/>
        </w:tabs>
        <w:ind w:left="0"/>
        <w:jc w:val="both"/>
        <w:rPr>
          <w:rFonts w:ascii="Times New Roman" w:hAnsi="Times New Roman"/>
        </w:rPr>
      </w:pPr>
      <w:r w:rsidRPr="00056529">
        <w:rPr>
          <w:rFonts w:ascii="Times New Roman" w:hAnsi="Times New Roman"/>
        </w:rPr>
        <w:t xml:space="preserve">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B87EA1">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rPr>
        <w:t xml:space="preserve"> does not have </w:t>
      </w:r>
      <w:r w:rsidR="00D6738A">
        <w:rPr>
          <w:rFonts w:ascii="Times New Roman" w:hAnsi="Times New Roman"/>
        </w:rPr>
        <w:t xml:space="preserve">a </w:t>
      </w:r>
      <w:r w:rsidRPr="00056529">
        <w:rPr>
          <w:rFonts w:ascii="Times New Roman" w:hAnsi="Times New Roman"/>
        </w:rPr>
        <w:t xml:space="preserve">power ON/OFF switch. When connected to </w:t>
      </w:r>
      <w:r>
        <w:rPr>
          <w:rFonts w:ascii="Times New Roman" w:hAnsi="Times New Roman"/>
        </w:rPr>
        <w:t xml:space="preserve">an external </w:t>
      </w:r>
      <w:r w:rsidRPr="00056529">
        <w:rPr>
          <w:rFonts w:ascii="Times New Roman" w:hAnsi="Times New Roman"/>
        </w:rPr>
        <w:t>power</w:t>
      </w:r>
      <w:r>
        <w:rPr>
          <w:rFonts w:ascii="Times New Roman" w:hAnsi="Times New Roman"/>
        </w:rPr>
        <w:t xml:space="preserve"> source</w:t>
      </w:r>
      <w:r w:rsidRPr="00056529">
        <w:rPr>
          <w:rFonts w:ascii="Times New Roman" w:hAnsi="Times New Roman"/>
        </w:rPr>
        <w:t>, it will start to run automatically.</w:t>
      </w:r>
      <w:r w:rsidR="00B35A65">
        <w:rPr>
          <w:rFonts w:ascii="Times New Roman" w:hAnsi="Times New Roman"/>
        </w:rPr>
        <w:t xml:space="preserve"> </w:t>
      </w:r>
    </w:p>
    <w:p w:rsidR="00B82A6A" w:rsidRPr="00056529" w:rsidRDefault="003D6079" w:rsidP="00B82A6A">
      <w:pPr>
        <w:spacing w:before="120" w:after="120"/>
        <w:rPr>
          <w:rFonts w:ascii="Times New Roman" w:hAnsi="Times New Roman"/>
        </w:rPr>
      </w:pPr>
      <w:r>
        <w:rPr>
          <w:rFonts w:ascii="Times New Roman" w:hAnsi="Times New Roman"/>
          <w:noProof/>
        </w:rPr>
        <w:pict>
          <v:shape id="_x0000_s4182" type="#_x0000_t202" style="position:absolute;margin-left:36.6pt;margin-top:17.4pt;width:423.6pt;height:73.2pt;z-index:251744768">
            <v:textbox style="mso-next-textbox:#_x0000_s4182">
              <w:txbxContent>
                <w:p w:rsidR="00D509FE" w:rsidRDefault="00D509FE" w:rsidP="00B82A6A">
                  <w:pPr>
                    <w:spacing w:before="120" w:after="120"/>
                    <w:jc w:val="center"/>
                    <w:rPr>
                      <w:b/>
                      <w:sz w:val="24"/>
                    </w:rPr>
                  </w:pPr>
                  <w:r>
                    <w:rPr>
                      <w:b/>
                      <w:sz w:val="24"/>
                    </w:rPr>
                    <w:t>WARNING!</w:t>
                  </w:r>
                </w:p>
                <w:p w:rsidR="00D509FE" w:rsidRDefault="00D509FE">
                  <w:pPr>
                    <w:spacing w:before="120" w:after="120"/>
                    <w:jc w:val="center"/>
                    <w:rPr>
                      <w:b/>
                      <w:sz w:val="24"/>
                    </w:rPr>
                  </w:pPr>
                  <w:r>
                    <w:rPr>
                      <w:b/>
                      <w:sz w:val="24"/>
                    </w:rPr>
                    <w:t>Before connecting the device to a power source, please do a final check to make sure all the wiring is correct and all the local safety codes are followed.</w:t>
                  </w:r>
                </w:p>
              </w:txbxContent>
            </v:textbox>
            <w10:wrap type="square"/>
          </v:shape>
        </w:pict>
      </w: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B87EA1" w:rsidRDefault="00B82A6A" w:rsidP="00EE2887">
      <w:pPr>
        <w:pStyle w:val="ListParagraph"/>
        <w:tabs>
          <w:tab w:val="left" w:pos="180"/>
          <w:tab w:val="left" w:pos="450"/>
        </w:tabs>
        <w:ind w:left="0"/>
        <w:jc w:val="both"/>
        <w:rPr>
          <w:rFonts w:ascii="Times New Roman" w:hAnsi="Times New Roman"/>
        </w:rPr>
      </w:pPr>
    </w:p>
    <w:p w:rsidR="008652BA" w:rsidRPr="003C3EF1" w:rsidRDefault="00B35A65" w:rsidP="00EE2887">
      <w:pPr>
        <w:pStyle w:val="ListParagraph"/>
        <w:tabs>
          <w:tab w:val="left" w:pos="180"/>
          <w:tab w:val="left" w:pos="450"/>
        </w:tabs>
        <w:ind w:left="0"/>
        <w:jc w:val="both"/>
        <w:rPr>
          <w:rFonts w:ascii="Times New Roman" w:hAnsi="Times New Roman"/>
          <w:b/>
        </w:rPr>
      </w:pPr>
      <w:r>
        <w:rPr>
          <w:rFonts w:ascii="Times New Roman" w:hAnsi="Times New Roman"/>
        </w:rPr>
        <w:t xml:space="preserve">The flow meter </w:t>
      </w:r>
      <w:r w:rsidRPr="00FA4E6A">
        <w:rPr>
          <w:rFonts w:ascii="Times New Roman" w:hAnsi="Times New Roman"/>
        </w:rPr>
        <w:t>will run</w:t>
      </w:r>
      <w:r w:rsidRPr="003C3EF1">
        <w:rPr>
          <w:rFonts w:ascii="Times New Roman" w:hAnsi="Times New Roman"/>
        </w:rPr>
        <w:t xml:space="preserve"> a self-diagnostic program—checking the hardware first, and then, the software integrity. If there are any abnormalities, corresponding error messages will be displayed. </w:t>
      </w:r>
      <w:proofErr w:type="gramStart"/>
      <w:r w:rsidRPr="00B20EA5">
        <w:rPr>
          <w:rFonts w:ascii="Times New Roman" w:hAnsi="Times New Roman"/>
        </w:rPr>
        <w:t>(See Section §6 for more information on error messages.)</w:t>
      </w:r>
      <w:proofErr w:type="gramEnd"/>
      <w:r w:rsidRPr="00B20EA5">
        <w:rPr>
          <w:rFonts w:ascii="Times New Roman" w:hAnsi="Times New Roman"/>
        </w:rPr>
        <w:t xml:space="preserve"> </w:t>
      </w:r>
      <w:r w:rsidR="006C620F" w:rsidRPr="00B20EA5">
        <w:rPr>
          <w:rFonts w:ascii="Times New Roman" w:hAnsi="Times New Roman"/>
        </w:rPr>
        <w:t>Under normal conditions, there should be no d</w:t>
      </w:r>
      <w:r w:rsidR="006C620F" w:rsidRPr="003C3EF1">
        <w:rPr>
          <w:rFonts w:ascii="Times New Roman" w:hAnsi="Times New Roman"/>
        </w:rPr>
        <w:t xml:space="preserve">isplay of error messages and the flowmeter </w:t>
      </w:r>
      <w:r w:rsidR="009920BE" w:rsidRPr="003C3EF1">
        <w:rPr>
          <w:rFonts w:ascii="Times New Roman" w:hAnsi="Times New Roman"/>
        </w:rPr>
        <w:t>will proceed to the main window. This menu</w:t>
      </w:r>
      <w:r w:rsidR="008652BA" w:rsidRPr="003C3EF1">
        <w:rPr>
          <w:rFonts w:ascii="Times New Roman" w:hAnsi="Times New Roman"/>
        </w:rPr>
        <w:t xml:space="preserve"> can </w:t>
      </w:r>
      <w:r w:rsidR="009920BE" w:rsidRPr="003C3EF1">
        <w:rPr>
          <w:rFonts w:ascii="Times New Roman" w:hAnsi="Times New Roman"/>
        </w:rPr>
        <w:t xml:space="preserve">also </w:t>
      </w:r>
      <w:r w:rsidR="00511E3D" w:rsidRPr="003C3EF1">
        <w:rPr>
          <w:rFonts w:ascii="Times New Roman" w:hAnsi="Times New Roman"/>
        </w:rPr>
        <w:t xml:space="preserve">be accessed at any time by pressing the </w:t>
      </w:r>
      <w:r w:rsidR="003D6079" w:rsidRPr="003D6079">
        <w:rPr>
          <w:rFonts w:ascii="Times New Roman" w:hAnsi="Times New Roman"/>
        </w:rPr>
      </w:r>
      <w:r w:rsidR="003D6079">
        <w:rPr>
          <w:rFonts w:ascii="Times New Roman" w:hAnsi="Times New Roman"/>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4907" type="#_x0000_t5" style="width:11.25pt;height:13.55pt;rotation:270;mso-position-horizontal-relative:char;mso-position-vertical-relative:line" wrapcoords="7200 -1200 -2880 20400 23040 20400 12960 -1200 7200 -1200" fillcolor="black">
            <w10:wrap type="none"/>
            <w10:anchorlock/>
          </v:shape>
        </w:pict>
      </w:r>
      <w:r w:rsidR="00D541A6" w:rsidRPr="003C3EF1">
        <w:rPr>
          <w:rFonts w:ascii="Times New Roman" w:hAnsi="Times New Roman"/>
        </w:rPr>
        <w:t xml:space="preserve">  (</w:t>
      </w:r>
      <w:r w:rsidR="00511E3D" w:rsidRPr="003C3EF1">
        <w:rPr>
          <w:rFonts w:ascii="Times New Roman" w:hAnsi="Times New Roman"/>
        </w:rPr>
        <w:t>“Ex”</w:t>
      </w:r>
      <w:r w:rsidR="00D541A6" w:rsidRPr="003C3EF1">
        <w:rPr>
          <w:rFonts w:ascii="Times New Roman" w:hAnsi="Times New Roman"/>
        </w:rPr>
        <w:t>)</w:t>
      </w:r>
      <w:r w:rsidR="00511E3D" w:rsidRPr="003C3EF1">
        <w:rPr>
          <w:rFonts w:ascii="Times New Roman" w:hAnsi="Times New Roman"/>
        </w:rPr>
        <w:t xml:space="preserve"> key</w:t>
      </w:r>
      <w:r w:rsidR="008A50CC" w:rsidRPr="003C3EF1">
        <w:rPr>
          <w:rFonts w:ascii="Times New Roman" w:hAnsi="Times New Roman"/>
        </w:rPr>
        <w:t xml:space="preserve"> up to three times, depending on the menu window in use at the time</w:t>
      </w:r>
      <w:r w:rsidR="00511E3D" w:rsidRPr="003C3EF1">
        <w:rPr>
          <w:rFonts w:ascii="Times New Roman" w:hAnsi="Times New Roman"/>
        </w:rPr>
        <w:t>.</w:t>
      </w:r>
      <w:r w:rsidR="009920BE" w:rsidRPr="003C3EF1">
        <w:rPr>
          <w:rFonts w:ascii="Times New Roman" w:hAnsi="Times New Roman"/>
        </w:rPr>
        <w:t xml:space="preserve"> The main menu </w:t>
      </w:r>
      <w:r w:rsidR="00511E3D" w:rsidRPr="003C3EF1">
        <w:rPr>
          <w:rFonts w:ascii="Times New Roman" w:hAnsi="Times New Roman"/>
        </w:rPr>
        <w:t xml:space="preserve">will display the </w:t>
      </w:r>
      <w:r w:rsidR="008652BA" w:rsidRPr="003C3EF1">
        <w:rPr>
          <w:rFonts w:ascii="Times New Roman" w:hAnsi="Times New Roman"/>
        </w:rPr>
        <w:t>signal strength,</w:t>
      </w:r>
      <w:r w:rsidR="006C620F" w:rsidRPr="003C3EF1">
        <w:rPr>
          <w:rFonts w:ascii="Times New Roman" w:hAnsi="Times New Roman"/>
        </w:rPr>
        <w:t xml:space="preserve"> signal quality</w:t>
      </w:r>
      <w:r w:rsidR="008652BA" w:rsidRPr="003C3EF1">
        <w:rPr>
          <w:rFonts w:ascii="Times New Roman" w:hAnsi="Times New Roman"/>
        </w:rPr>
        <w:t>, and transit-time ratio</w:t>
      </w:r>
      <w:r w:rsidR="001B3F02" w:rsidRPr="003C3EF1">
        <w:rPr>
          <w:rFonts w:ascii="Times New Roman" w:hAnsi="Times New Roman"/>
        </w:rPr>
        <w:t>.  These readings are</w:t>
      </w:r>
      <w:r w:rsidR="006C620F" w:rsidRPr="003C3EF1">
        <w:rPr>
          <w:rFonts w:ascii="Times New Roman" w:hAnsi="Times New Roman"/>
        </w:rPr>
        <w:t xml:space="preserve"> based on the most recent pipe parameters configured</w:t>
      </w:r>
      <w:r w:rsidR="009920BE" w:rsidRPr="003C3EF1">
        <w:rPr>
          <w:rFonts w:ascii="Times New Roman" w:hAnsi="Times New Roman"/>
        </w:rPr>
        <w:t>,</w:t>
      </w:r>
      <w:r w:rsidR="006C620F" w:rsidRPr="003C3EF1">
        <w:rPr>
          <w:rFonts w:ascii="Times New Roman" w:hAnsi="Times New Roman"/>
        </w:rPr>
        <w:t xml:space="preserve"> or by the initial program.</w:t>
      </w:r>
    </w:p>
    <w:p w:rsidR="008652BA" w:rsidRPr="003C3EF1" w:rsidRDefault="008652BA" w:rsidP="00EE2887">
      <w:pPr>
        <w:pStyle w:val="ListParagraph"/>
        <w:tabs>
          <w:tab w:val="left" w:pos="180"/>
          <w:tab w:val="left" w:pos="450"/>
        </w:tabs>
        <w:ind w:left="0"/>
        <w:jc w:val="both"/>
        <w:rPr>
          <w:rFonts w:ascii="Times New Roman" w:hAnsi="Times New Roman"/>
          <w:b/>
        </w:rPr>
      </w:pPr>
    </w:p>
    <w:p w:rsidR="004E2D3D" w:rsidRPr="003C3EF1" w:rsidRDefault="00B765DD" w:rsidP="00EE2887">
      <w:pPr>
        <w:pStyle w:val="ListParagraph"/>
        <w:tabs>
          <w:tab w:val="left" w:pos="180"/>
          <w:tab w:val="left" w:pos="450"/>
        </w:tabs>
        <w:ind w:left="0"/>
        <w:jc w:val="both"/>
        <w:rPr>
          <w:rFonts w:ascii="Times New Roman" w:hAnsi="Times New Roman"/>
        </w:rPr>
      </w:pPr>
      <w:r w:rsidRPr="003C3EF1">
        <w:rPr>
          <w:rFonts w:ascii="Times New Roman" w:hAnsi="Times New Roman"/>
        </w:rPr>
        <w:t>T</w:t>
      </w:r>
      <w:r w:rsidR="006C620F" w:rsidRPr="003C3EF1">
        <w:rPr>
          <w:rFonts w:ascii="Times New Roman" w:hAnsi="Times New Roman"/>
        </w:rPr>
        <w:t xml:space="preserve">he flow measurement will keep running </w:t>
      </w:r>
      <w:r w:rsidRPr="003C3EF1">
        <w:rPr>
          <w:rFonts w:ascii="Times New Roman" w:hAnsi="Times New Roman"/>
        </w:rPr>
        <w:t>in the background without change</w:t>
      </w:r>
      <w:r w:rsidR="005820FE" w:rsidRPr="003C3EF1">
        <w:rPr>
          <w:rFonts w:ascii="Times New Roman" w:hAnsi="Times New Roman"/>
        </w:rPr>
        <w:t>,</w:t>
      </w:r>
      <w:r w:rsidR="00C544F3">
        <w:rPr>
          <w:rFonts w:ascii="Times New Roman" w:hAnsi="Times New Roman"/>
        </w:rPr>
        <w:t xml:space="preserve"> </w:t>
      </w:r>
      <w:r w:rsidR="006C620F" w:rsidRPr="003C3EF1">
        <w:rPr>
          <w:rFonts w:ascii="Times New Roman" w:hAnsi="Times New Roman"/>
        </w:rPr>
        <w:t>regardless of any user</w:t>
      </w:r>
      <w:r w:rsidRPr="003C3EF1">
        <w:rPr>
          <w:rFonts w:ascii="Times New Roman" w:hAnsi="Times New Roman"/>
        </w:rPr>
        <w:t xml:space="preserve"> window browsing or viewing activities</w:t>
      </w:r>
      <w:r w:rsidR="006C620F" w:rsidRPr="003C3EF1">
        <w:rPr>
          <w:rFonts w:ascii="Times New Roman" w:hAnsi="Times New Roman"/>
        </w:rPr>
        <w:t>. Onl</w:t>
      </w:r>
      <w:r w:rsidRPr="003C3EF1">
        <w:rPr>
          <w:rFonts w:ascii="Times New Roman" w:hAnsi="Times New Roman"/>
        </w:rPr>
        <w:t>y when the user enters new pipe</w:t>
      </w:r>
      <w:r w:rsidR="006C620F" w:rsidRPr="003C3EF1">
        <w:rPr>
          <w:rFonts w:ascii="Times New Roman" w:hAnsi="Times New Roman"/>
        </w:rPr>
        <w:t xml:space="preserve"> parameters will the flowmeter ch</w:t>
      </w:r>
      <w:r w:rsidR="005820FE" w:rsidRPr="003C3EF1">
        <w:rPr>
          <w:rFonts w:ascii="Times New Roman" w:hAnsi="Times New Roman"/>
        </w:rPr>
        <w:t>ange measurement to reflect these alterations</w:t>
      </w:r>
      <w:r w:rsidR="004E2D3D" w:rsidRPr="003C3EF1">
        <w:rPr>
          <w:rFonts w:ascii="Times New Roman" w:hAnsi="Times New Roman"/>
        </w:rPr>
        <w:t>.</w:t>
      </w:r>
    </w:p>
    <w:p w:rsidR="004E2D3D" w:rsidRPr="003C3EF1" w:rsidRDefault="004E2D3D" w:rsidP="00EE2887">
      <w:pPr>
        <w:pStyle w:val="ListParagraph"/>
        <w:tabs>
          <w:tab w:val="left" w:pos="180"/>
          <w:tab w:val="left" w:pos="450"/>
        </w:tabs>
        <w:ind w:left="0"/>
        <w:jc w:val="both"/>
        <w:rPr>
          <w:rFonts w:ascii="Times New Roman" w:hAnsi="Times New Roman"/>
        </w:rPr>
      </w:pPr>
    </w:p>
    <w:p w:rsidR="00B765DD" w:rsidRPr="003C3EF1" w:rsidRDefault="004E2D3D" w:rsidP="00EE2887">
      <w:pPr>
        <w:pStyle w:val="ListParagraph"/>
        <w:tabs>
          <w:tab w:val="left" w:pos="180"/>
          <w:tab w:val="left" w:pos="450"/>
        </w:tabs>
        <w:ind w:left="0"/>
        <w:jc w:val="both"/>
        <w:rPr>
          <w:rFonts w:ascii="Times New Roman" w:hAnsi="Times New Roman"/>
          <w:b/>
        </w:rPr>
      </w:pPr>
      <w:r w:rsidRPr="003C3EF1">
        <w:rPr>
          <w:rFonts w:ascii="Times New Roman" w:hAnsi="Times New Roman"/>
        </w:rPr>
        <w:t>When new pipe parameters are entered or when the power is turned on, the flowmeter will enter into a self-adjusting mode</w:t>
      </w:r>
      <w:r w:rsidR="00B765DD" w:rsidRPr="003C3EF1">
        <w:rPr>
          <w:rFonts w:ascii="Times New Roman" w:hAnsi="Times New Roman"/>
        </w:rPr>
        <w:t>.  The device will account for the increase in</w:t>
      </w:r>
      <w:r w:rsidRPr="003C3EF1">
        <w:rPr>
          <w:rFonts w:ascii="Times New Roman" w:hAnsi="Times New Roman"/>
        </w:rPr>
        <w:t xml:space="preserve"> receiving circuits so that the signal strength w</w:t>
      </w:r>
      <w:r w:rsidR="00B765DD" w:rsidRPr="003C3EF1">
        <w:rPr>
          <w:rFonts w:ascii="Times New Roman" w:hAnsi="Times New Roman"/>
        </w:rPr>
        <w:t>ill be within a proper range. Using</w:t>
      </w:r>
      <w:r w:rsidRPr="003C3EF1">
        <w:rPr>
          <w:rFonts w:ascii="Times New Roman" w:hAnsi="Times New Roman"/>
        </w:rPr>
        <w:t xml:space="preserve"> this step, the flowmeter finds the best receiving signals.</w:t>
      </w:r>
      <w:r w:rsidR="00EE5C23" w:rsidRPr="003C3EF1">
        <w:rPr>
          <w:rFonts w:ascii="Times New Roman" w:hAnsi="Times New Roman"/>
        </w:rPr>
        <w:t xml:space="preserve">  See Section</w:t>
      </w:r>
      <w:r w:rsidR="00154F23" w:rsidRPr="003C3EF1">
        <w:rPr>
          <w:rFonts w:ascii="Times New Roman" w:hAnsi="Times New Roman"/>
        </w:rPr>
        <w:t xml:space="preserve"> §</w:t>
      </w:r>
      <w:r w:rsidR="003F72B6">
        <w:rPr>
          <w:rFonts w:ascii="Times New Roman" w:hAnsi="Times New Roman"/>
        </w:rPr>
        <w:t>2.7</w:t>
      </w:r>
      <w:r w:rsidR="00154F23" w:rsidRPr="003C3EF1">
        <w:rPr>
          <w:rFonts w:ascii="Times New Roman" w:hAnsi="Times New Roman"/>
        </w:rPr>
        <w:t xml:space="preserve"> for more information o</w:t>
      </w:r>
      <w:r w:rsidR="003F72B6">
        <w:rPr>
          <w:rFonts w:ascii="Times New Roman" w:hAnsi="Times New Roman"/>
        </w:rPr>
        <w:t>n</w:t>
      </w:r>
      <w:r w:rsidR="00154F23" w:rsidRPr="003C3EF1">
        <w:rPr>
          <w:rFonts w:ascii="Times New Roman" w:hAnsi="Times New Roman"/>
        </w:rPr>
        <w:t xml:space="preserve"> configuring the pipe parameters.</w:t>
      </w:r>
    </w:p>
    <w:p w:rsidR="00EC2BCD" w:rsidRPr="003C3EF1" w:rsidRDefault="00EC2BCD" w:rsidP="00EE2887">
      <w:pPr>
        <w:pStyle w:val="ListParagraph"/>
        <w:tabs>
          <w:tab w:val="left" w:pos="180"/>
          <w:tab w:val="left" w:pos="450"/>
        </w:tabs>
        <w:ind w:left="0"/>
        <w:jc w:val="both"/>
        <w:rPr>
          <w:rFonts w:ascii="Times New Roman" w:hAnsi="Times New Roman"/>
        </w:rPr>
      </w:pPr>
    </w:p>
    <w:p w:rsidR="004E2D3D" w:rsidRPr="003C3EF1" w:rsidRDefault="004E2D3D" w:rsidP="00EE2887">
      <w:pPr>
        <w:pStyle w:val="ListParagraph"/>
        <w:tabs>
          <w:tab w:val="left" w:pos="180"/>
          <w:tab w:val="left" w:pos="450"/>
        </w:tabs>
        <w:ind w:left="0"/>
        <w:jc w:val="both"/>
        <w:rPr>
          <w:rFonts w:ascii="Times New Roman" w:hAnsi="Times New Roman"/>
        </w:rPr>
      </w:pPr>
      <w:r w:rsidRPr="003C3EF1">
        <w:rPr>
          <w:rFonts w:ascii="Times New Roman" w:hAnsi="Times New Roman"/>
        </w:rPr>
        <w:t>When the user adjusts the position of the installed transducers, the flowmeter will re-adjust the signal gain automatically. Any user-entered configuration value will be stored in the NVRAM (non-volatile memory), until it is modified by the user.</w:t>
      </w:r>
    </w:p>
    <w:p w:rsidR="004E2D3D" w:rsidRPr="003C3EF1" w:rsidRDefault="004E2D3D" w:rsidP="00120835">
      <w:pPr>
        <w:pStyle w:val="ListParagraph"/>
        <w:tabs>
          <w:tab w:val="left" w:pos="180"/>
          <w:tab w:val="left" w:pos="450"/>
        </w:tabs>
        <w:ind w:left="0"/>
        <w:rPr>
          <w:rFonts w:ascii="Times New Roman" w:hAnsi="Times New Roman"/>
          <w:sz w:val="24"/>
          <w:szCs w:val="24"/>
        </w:rPr>
      </w:pPr>
    </w:p>
    <w:p w:rsidR="004E2D3D" w:rsidRPr="00B87EA1" w:rsidRDefault="00EA5236" w:rsidP="00120835">
      <w:pPr>
        <w:pStyle w:val="Heading2"/>
        <w:rPr>
          <w:rFonts w:ascii="Times New Roman" w:hAnsi="Times New Roman"/>
          <w:color w:val="auto"/>
          <w:sz w:val="24"/>
          <w:szCs w:val="24"/>
        </w:rPr>
      </w:pPr>
      <w:bookmarkStart w:id="92" w:name="_Toc486237309"/>
      <w:r w:rsidRPr="00B87EA1">
        <w:rPr>
          <w:rFonts w:ascii="Times New Roman" w:hAnsi="Times New Roman"/>
          <w:color w:val="auto"/>
          <w:sz w:val="24"/>
          <w:szCs w:val="24"/>
        </w:rPr>
        <w:t>§2</w:t>
      </w:r>
      <w:r w:rsidR="004E2D3D" w:rsidRPr="00B87EA1">
        <w:rPr>
          <w:rFonts w:ascii="Times New Roman" w:hAnsi="Times New Roman"/>
          <w:color w:val="auto"/>
          <w:sz w:val="24"/>
          <w:szCs w:val="24"/>
        </w:rPr>
        <w:t>.</w:t>
      </w:r>
      <w:r w:rsidR="00D8309C" w:rsidRPr="00B87EA1">
        <w:rPr>
          <w:rFonts w:ascii="Times New Roman" w:hAnsi="Times New Roman"/>
          <w:color w:val="auto"/>
          <w:sz w:val="24"/>
          <w:szCs w:val="24"/>
        </w:rPr>
        <w:t>4</w:t>
      </w:r>
      <w:r w:rsidR="004E2D3D" w:rsidRPr="00B87EA1">
        <w:rPr>
          <w:rFonts w:ascii="Times New Roman" w:hAnsi="Times New Roman"/>
          <w:color w:val="auto"/>
          <w:sz w:val="24"/>
          <w:szCs w:val="24"/>
        </w:rPr>
        <w:t xml:space="preserve"> Keypad</w:t>
      </w:r>
      <w:bookmarkEnd w:id="92"/>
      <w:r w:rsidR="00397EC8">
        <w:rPr>
          <w:rFonts w:ascii="Times New Roman" w:hAnsi="Times New Roman"/>
          <w:color w:val="auto"/>
          <w:sz w:val="24"/>
          <w:szCs w:val="24"/>
        </w:rPr>
        <w:t xml:space="preserve"> </w:t>
      </w:r>
    </w:p>
    <w:p w:rsidR="004E2D3D" w:rsidRPr="00A10243" w:rsidRDefault="00A6071D" w:rsidP="00120835">
      <w:pPr>
        <w:pStyle w:val="ListParagraph"/>
        <w:numPr>
          <w:ilvl w:val="0"/>
          <w:numId w:val="14"/>
        </w:numPr>
        <w:ind w:left="720" w:firstLine="4"/>
        <w:rPr>
          <w:rFonts w:ascii="Times New Roman" w:hAnsi="Times New Roman"/>
          <w:b/>
        </w:rPr>
      </w:pPr>
      <w:r w:rsidRPr="00D011A1">
        <w:rPr>
          <w:rFonts w:ascii="Times New Roman" w:hAnsi="Times New Roman"/>
        </w:rPr>
        <w:t>The</w:t>
      </w:r>
      <w:r w:rsidR="00C544F3" w:rsidRPr="001E5988">
        <w:rPr>
          <w:rFonts w:ascii="Times New Roman" w:hAnsi="Times New Roman"/>
        </w:rPr>
        <w:t xml:space="preserve"> </w:t>
      </w:r>
      <w:proofErr w:type="gramStart"/>
      <w:r w:rsidR="004E2D3D" w:rsidRPr="00D21077">
        <w:rPr>
          <w:rFonts w:ascii="Times New Roman" w:hAnsi="Times New Roman"/>
          <w:b/>
          <w:bdr w:val="single" w:sz="4" w:space="0" w:color="auto"/>
        </w:rPr>
        <w:t>SET</w:t>
      </w:r>
      <w:r w:rsidR="00397EC8">
        <w:rPr>
          <w:rFonts w:ascii="Times New Roman" w:hAnsi="Times New Roman"/>
          <w:b/>
          <w:bdr w:val="single" w:sz="4" w:space="0" w:color="auto"/>
        </w:rPr>
        <w:t xml:space="preserve">  </w:t>
      </w:r>
      <w:r w:rsidRPr="009E4F4D">
        <w:rPr>
          <w:rFonts w:ascii="Times New Roman" w:hAnsi="Times New Roman"/>
        </w:rPr>
        <w:t>key</w:t>
      </w:r>
      <w:proofErr w:type="gramEnd"/>
      <w:r w:rsidR="00C544F3" w:rsidRPr="0050560B">
        <w:rPr>
          <w:rFonts w:ascii="Times New Roman" w:hAnsi="Times New Roman"/>
        </w:rPr>
        <w:t xml:space="preserve"> </w:t>
      </w:r>
      <w:r w:rsidRPr="00100A1B">
        <w:rPr>
          <w:rFonts w:ascii="Times New Roman" w:hAnsi="Times New Roman"/>
        </w:rPr>
        <w:t>is used to</w:t>
      </w:r>
      <w:r w:rsidR="00C544F3" w:rsidRPr="00697AFA">
        <w:rPr>
          <w:rFonts w:ascii="Times New Roman" w:hAnsi="Times New Roman"/>
        </w:rPr>
        <w:t xml:space="preserve"> </w:t>
      </w:r>
      <w:r w:rsidR="004E2D3D" w:rsidRPr="00A10243">
        <w:rPr>
          <w:rFonts w:ascii="Times New Roman" w:hAnsi="Times New Roman"/>
        </w:rPr>
        <w:t xml:space="preserve">configure the </w:t>
      </w:r>
      <w:r w:rsidRPr="00A10243">
        <w:rPr>
          <w:rFonts w:ascii="Times New Roman" w:hAnsi="Times New Roman"/>
        </w:rPr>
        <w:t xml:space="preserve">pipe parameters. </w:t>
      </w:r>
    </w:p>
    <w:p w:rsidR="00A6071D" w:rsidRPr="00B87EA1" w:rsidRDefault="00A6071D" w:rsidP="00120835">
      <w:pPr>
        <w:pStyle w:val="ListParagraph"/>
        <w:numPr>
          <w:ilvl w:val="0"/>
          <w:numId w:val="14"/>
        </w:numPr>
        <w:ind w:left="720" w:firstLine="4"/>
        <w:rPr>
          <w:rFonts w:ascii="Times New Roman" w:hAnsi="Times New Roman"/>
        </w:rPr>
      </w:pPr>
      <w:r w:rsidRPr="00A10243">
        <w:rPr>
          <w:rFonts w:ascii="Times New Roman" w:hAnsi="Times New Roman"/>
        </w:rPr>
        <w:t xml:space="preserve">The </w:t>
      </w:r>
      <w:r w:rsidR="004E2D3D" w:rsidRPr="00A10243">
        <w:rPr>
          <w:rFonts w:ascii="Times New Roman" w:hAnsi="Times New Roman"/>
          <w:b/>
          <w:bdr w:val="single" w:sz="4" w:space="0" w:color="auto"/>
        </w:rPr>
        <w:t>LOG</w:t>
      </w:r>
      <w:r w:rsidRPr="00A10243">
        <w:rPr>
          <w:rFonts w:ascii="Times New Roman" w:hAnsi="Times New Roman"/>
        </w:rPr>
        <w:t xml:space="preserve"> key is used to set up and view the built-in data-logger.</w:t>
      </w:r>
      <w:r w:rsidR="00B36D00" w:rsidRPr="00A10243">
        <w:rPr>
          <w:rFonts w:ascii="Times New Roman" w:hAnsi="Times New Roman"/>
        </w:rPr>
        <w:t xml:space="preserve"> </w:t>
      </w:r>
      <w:r w:rsidR="00B36D00" w:rsidRPr="00056529">
        <w:rPr>
          <w:rFonts w:ascii="Times New Roman" w:hAnsi="Times New Roman"/>
          <w:u w:val="single"/>
        </w:rPr>
        <w:t>Please note that you need to choose the Data Logger option when plac</w:t>
      </w:r>
      <w:r w:rsidR="00FC4C87">
        <w:rPr>
          <w:rFonts w:ascii="Times New Roman" w:hAnsi="Times New Roman"/>
          <w:u w:val="single"/>
        </w:rPr>
        <w:t>ing</w:t>
      </w:r>
      <w:r w:rsidR="00B36D00" w:rsidRPr="00056529">
        <w:rPr>
          <w:rFonts w:ascii="Times New Roman" w:hAnsi="Times New Roman"/>
          <w:u w:val="single"/>
        </w:rPr>
        <w:t xml:space="preserve"> the order.</w:t>
      </w:r>
      <w:r w:rsidR="00880688">
        <w:rPr>
          <w:rFonts w:ascii="Times New Roman" w:hAnsi="Times New Roman"/>
          <w:u w:val="single"/>
        </w:rPr>
        <w:t xml:space="preserve"> </w:t>
      </w:r>
    </w:p>
    <w:p w:rsidR="004E2D3D" w:rsidRPr="00A10243" w:rsidRDefault="00A6071D" w:rsidP="00120835">
      <w:pPr>
        <w:pStyle w:val="ListParagraph"/>
        <w:numPr>
          <w:ilvl w:val="0"/>
          <w:numId w:val="14"/>
        </w:numPr>
        <w:ind w:left="720" w:firstLine="4"/>
        <w:rPr>
          <w:rFonts w:ascii="Times New Roman" w:hAnsi="Times New Roman"/>
          <w:b/>
        </w:rPr>
      </w:pPr>
      <w:r w:rsidRPr="00D011A1">
        <w:rPr>
          <w:rFonts w:ascii="Times New Roman" w:hAnsi="Times New Roman"/>
        </w:rPr>
        <w:t>The</w:t>
      </w:r>
      <w:r w:rsidR="00C544F3" w:rsidRPr="001E5988">
        <w:rPr>
          <w:rFonts w:ascii="Times New Roman" w:hAnsi="Times New Roman"/>
        </w:rPr>
        <w:t xml:space="preserve"> </w:t>
      </w:r>
      <w:r w:rsidR="004E2D3D" w:rsidRPr="00D21077">
        <w:rPr>
          <w:rFonts w:ascii="Times New Roman" w:hAnsi="Times New Roman"/>
          <w:b/>
          <w:bdr w:val="single" w:sz="4" w:space="0" w:color="auto"/>
        </w:rPr>
        <w:t>CAL</w:t>
      </w:r>
      <w:r w:rsidRPr="009E4F4D">
        <w:rPr>
          <w:rFonts w:ascii="Times New Roman" w:hAnsi="Times New Roman"/>
        </w:rPr>
        <w:t xml:space="preserve"> key</w:t>
      </w:r>
      <w:r w:rsidR="00C544F3" w:rsidRPr="0050560B">
        <w:rPr>
          <w:rFonts w:ascii="Times New Roman" w:hAnsi="Times New Roman"/>
        </w:rPr>
        <w:t xml:space="preserve"> </w:t>
      </w:r>
      <w:r w:rsidRPr="00100A1B">
        <w:rPr>
          <w:rFonts w:ascii="Times New Roman" w:hAnsi="Times New Roman"/>
        </w:rPr>
        <w:t>is used to set up</w:t>
      </w:r>
      <w:r w:rsidR="00C544F3" w:rsidRPr="00697AFA">
        <w:rPr>
          <w:rFonts w:ascii="Times New Roman" w:hAnsi="Times New Roman"/>
        </w:rPr>
        <w:t xml:space="preserve"> </w:t>
      </w:r>
      <w:r w:rsidR="004E2D3D" w:rsidRPr="00A10243">
        <w:rPr>
          <w:rFonts w:ascii="Times New Roman" w:hAnsi="Times New Roman"/>
        </w:rPr>
        <w:t>calibration</w:t>
      </w:r>
      <w:r w:rsidRPr="00A10243">
        <w:rPr>
          <w:rFonts w:ascii="Times New Roman" w:hAnsi="Times New Roman"/>
        </w:rPr>
        <w:t>s.</w:t>
      </w:r>
    </w:p>
    <w:p w:rsidR="004E2D3D" w:rsidRPr="00A10243" w:rsidRDefault="00A6071D" w:rsidP="00120835">
      <w:pPr>
        <w:pStyle w:val="ListParagraph"/>
        <w:numPr>
          <w:ilvl w:val="0"/>
          <w:numId w:val="14"/>
        </w:numPr>
        <w:ind w:left="720" w:firstLine="4"/>
        <w:rPr>
          <w:rFonts w:ascii="Times New Roman" w:hAnsi="Times New Roman"/>
          <w:b/>
        </w:rPr>
      </w:pPr>
      <w:r w:rsidRPr="00A10243">
        <w:rPr>
          <w:rFonts w:ascii="Times New Roman" w:hAnsi="Times New Roman"/>
        </w:rPr>
        <w:t xml:space="preserve">The </w:t>
      </w:r>
      <w:r w:rsidR="004E2D3D" w:rsidRPr="00A10243">
        <w:rPr>
          <w:rFonts w:ascii="Times New Roman" w:hAnsi="Times New Roman"/>
          <w:b/>
          <w:bdr w:val="single" w:sz="4" w:space="0" w:color="auto"/>
        </w:rPr>
        <w:t>M</w:t>
      </w:r>
      <w:r w:rsidRPr="00A10243">
        <w:rPr>
          <w:rFonts w:ascii="Times New Roman" w:hAnsi="Times New Roman"/>
        </w:rPr>
        <w:t xml:space="preserve"> key</w:t>
      </w:r>
      <w:r w:rsidR="00C544F3" w:rsidRPr="00A10243">
        <w:rPr>
          <w:rFonts w:ascii="Times New Roman" w:hAnsi="Times New Roman"/>
        </w:rPr>
        <w:t xml:space="preserve"> </w:t>
      </w:r>
      <w:r w:rsidRPr="00A10243">
        <w:rPr>
          <w:rFonts w:ascii="Times New Roman" w:hAnsi="Times New Roman"/>
        </w:rPr>
        <w:t>is used</w:t>
      </w:r>
      <w:r w:rsidR="00C544F3" w:rsidRPr="00A10243">
        <w:rPr>
          <w:rFonts w:ascii="Times New Roman" w:hAnsi="Times New Roman"/>
        </w:rPr>
        <w:t xml:space="preserve"> </w:t>
      </w:r>
      <w:r w:rsidRPr="00A10243">
        <w:rPr>
          <w:rFonts w:ascii="Times New Roman" w:hAnsi="Times New Roman"/>
        </w:rPr>
        <w:t>to access</w:t>
      </w:r>
      <w:r w:rsidR="00C544F3" w:rsidRPr="00A10243">
        <w:rPr>
          <w:rFonts w:ascii="Times New Roman" w:hAnsi="Times New Roman"/>
        </w:rPr>
        <w:t xml:space="preserve"> </w:t>
      </w:r>
      <w:r w:rsidR="004E2D3D" w:rsidRPr="00A10243">
        <w:rPr>
          <w:rFonts w:ascii="Times New Roman" w:hAnsi="Times New Roman"/>
        </w:rPr>
        <w:t>all the other menu functions</w:t>
      </w:r>
      <w:r w:rsidRPr="00A10243">
        <w:rPr>
          <w:rFonts w:ascii="Times New Roman" w:hAnsi="Times New Roman"/>
        </w:rPr>
        <w:t>.</w:t>
      </w:r>
    </w:p>
    <w:p w:rsidR="00BF59CB" w:rsidRPr="00A10243" w:rsidRDefault="00A6071D" w:rsidP="00120835">
      <w:pPr>
        <w:pStyle w:val="ListParagraph"/>
        <w:numPr>
          <w:ilvl w:val="0"/>
          <w:numId w:val="14"/>
        </w:numPr>
        <w:ind w:left="720" w:firstLine="4"/>
        <w:rPr>
          <w:rFonts w:ascii="Times New Roman" w:hAnsi="Times New Roman"/>
        </w:rPr>
      </w:pPr>
      <w:r w:rsidRPr="00A10243">
        <w:rPr>
          <w:rFonts w:ascii="Times New Roman" w:hAnsi="Times New Roman"/>
        </w:rPr>
        <w:t xml:space="preserve">The </w:t>
      </w:r>
      <w:r w:rsidR="004E2D3D" w:rsidRPr="00A10243">
        <w:rPr>
          <w:rFonts w:ascii="Times New Roman" w:hAnsi="Times New Roman"/>
          <w:b/>
          <w:bdr w:val="single" w:sz="4" w:space="0" w:color="auto"/>
        </w:rPr>
        <w:t>ENT</w:t>
      </w:r>
      <w:r w:rsidR="00A85E7D" w:rsidRPr="00A10243">
        <w:rPr>
          <w:rFonts w:ascii="Times New Roman" w:hAnsi="Times New Roman"/>
        </w:rPr>
        <w:t xml:space="preserve"> key</w:t>
      </w:r>
      <w:r w:rsidRPr="00A10243">
        <w:rPr>
          <w:rFonts w:ascii="Times New Roman" w:hAnsi="Times New Roman"/>
        </w:rPr>
        <w:t xml:space="preserve"> is the enter key to</w:t>
      </w:r>
      <w:r w:rsidR="004E2D3D" w:rsidRPr="00A10243">
        <w:rPr>
          <w:rFonts w:ascii="Times New Roman" w:hAnsi="Times New Roman"/>
        </w:rPr>
        <w:t xml:space="preserve"> confirm or acknowledge</w:t>
      </w:r>
      <w:r w:rsidRPr="00A10243">
        <w:rPr>
          <w:rFonts w:ascii="Times New Roman" w:hAnsi="Times New Roman"/>
        </w:rPr>
        <w:t xml:space="preserve"> any input or selections.</w:t>
      </w:r>
    </w:p>
    <w:p w:rsidR="00BF59CB" w:rsidRPr="00B87EA1" w:rsidRDefault="003D6079" w:rsidP="00120835">
      <w:pPr>
        <w:pStyle w:val="ListParagraph"/>
        <w:numPr>
          <w:ilvl w:val="0"/>
          <w:numId w:val="14"/>
        </w:numPr>
        <w:ind w:left="720" w:firstLine="4"/>
        <w:rPr>
          <w:rFonts w:ascii="Times New Roman" w:hAnsi="Times New Roman"/>
        </w:rPr>
      </w:pPr>
      <w:r>
        <w:rPr>
          <w:rFonts w:ascii="Times New Roman" w:hAnsi="Times New Roman"/>
          <w:noProof/>
          <w:lang w:eastAsia="zh-CN"/>
        </w:rPr>
        <w:pict>
          <v:shape id="_x0000_s4842" type="#_x0000_t5" style="position:absolute;left:0;text-align:left;margin-left:171pt;margin-top:8.45pt;width:8.95pt;height:9pt;rotation:270;z-index:-251500032" wrapcoords="4320 0 -4320 19440 23760 19440 15120 0 4320 0" fillcolor="black">
            <w10:wrap type="tight"/>
          </v:shape>
        </w:pict>
      </w:r>
      <w:proofErr w:type="gramStart"/>
      <w:r w:rsidR="00A6071D" w:rsidRPr="00A10243">
        <w:rPr>
          <w:rFonts w:ascii="Times New Roman" w:hAnsi="Times New Roman"/>
        </w:rPr>
        <w:t>The</w:t>
      </w:r>
      <w:proofErr w:type="gramEnd"/>
      <w:r w:rsidR="00397EC8" w:rsidRPr="00397EC8">
        <w:rPr>
          <w:rFonts w:ascii="Times New Roman" w:hAnsi="Times New Roman"/>
          <w:noProof/>
          <w:lang w:eastAsia="zh-CN"/>
        </w:rPr>
        <w:drawing>
          <wp:inline distT="0" distB="0" distL="0" distR="0">
            <wp:extent cx="375802" cy="299332"/>
            <wp:effectExtent l="19050" t="0" r="5198" b="0"/>
            <wp:docPr id="2016" name="Picture 4" descr="Ex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 key.jpg"/>
                    <pic:cNvPicPr/>
                  </pic:nvPicPr>
                  <pic:blipFill>
                    <a:blip r:embed="rId22" cstate="print"/>
                    <a:stretch>
                      <a:fillRect/>
                    </a:stretch>
                  </pic:blipFill>
                  <pic:spPr>
                    <a:xfrm>
                      <a:off x="0" y="0"/>
                      <a:ext cx="390659" cy="311166"/>
                    </a:xfrm>
                    <a:prstGeom prst="rect">
                      <a:avLst/>
                    </a:prstGeom>
                  </pic:spPr>
                </pic:pic>
              </a:graphicData>
            </a:graphic>
          </wp:inline>
        </w:drawing>
      </w:r>
      <w:r w:rsidR="00D541A6" w:rsidRPr="00B87EA1">
        <w:rPr>
          <w:rFonts w:ascii="Times New Roman" w:hAnsi="Times New Roman"/>
        </w:rPr>
        <w:t xml:space="preserve">(“Ex”) </w:t>
      </w:r>
      <w:r w:rsidR="00F62861">
        <w:rPr>
          <w:rFonts w:ascii="Times New Roman" w:hAnsi="Times New Roman"/>
        </w:rPr>
        <w:t xml:space="preserve">or   </w:t>
      </w:r>
      <w:r w:rsidR="00D541A6" w:rsidRPr="00B87EA1">
        <w:rPr>
          <w:rFonts w:ascii="Times New Roman" w:hAnsi="Times New Roman"/>
        </w:rPr>
        <w:t xml:space="preserve">key </w:t>
      </w:r>
      <w:r w:rsidR="00A6071D" w:rsidRPr="00B87EA1">
        <w:rPr>
          <w:rFonts w:ascii="Times New Roman" w:hAnsi="Times New Roman"/>
        </w:rPr>
        <w:t>is the</w:t>
      </w:r>
      <w:r w:rsidR="00C544F3" w:rsidRPr="00B87EA1">
        <w:rPr>
          <w:rFonts w:ascii="Times New Roman" w:hAnsi="Times New Roman"/>
        </w:rPr>
        <w:t xml:space="preserve"> </w:t>
      </w:r>
      <w:r w:rsidR="004E2D3D" w:rsidRPr="00B87EA1">
        <w:rPr>
          <w:rFonts w:ascii="Times New Roman" w:hAnsi="Times New Roman"/>
        </w:rPr>
        <w:t xml:space="preserve">exit or backspace </w:t>
      </w:r>
      <w:r w:rsidR="00A6071D" w:rsidRPr="00B87EA1">
        <w:rPr>
          <w:rFonts w:ascii="Times New Roman" w:hAnsi="Times New Roman"/>
        </w:rPr>
        <w:t>key.</w:t>
      </w:r>
    </w:p>
    <w:p w:rsidR="00BF59CB" w:rsidRPr="00B87EA1" w:rsidRDefault="00B27AA6" w:rsidP="00120835">
      <w:pPr>
        <w:pStyle w:val="ListParagraph"/>
        <w:numPr>
          <w:ilvl w:val="0"/>
          <w:numId w:val="14"/>
        </w:numPr>
        <w:ind w:left="720" w:firstLine="4"/>
        <w:rPr>
          <w:rFonts w:ascii="Times New Roman" w:hAnsi="Times New Roman"/>
        </w:rPr>
      </w:pPr>
      <w:r w:rsidRPr="00D011A1">
        <w:rPr>
          <w:rFonts w:ascii="Times New Roman" w:hAnsi="Times New Roman"/>
        </w:rPr>
        <w:t>The</w:t>
      </w:r>
      <w:r w:rsidRPr="00B87EA1">
        <w:rPr>
          <w:rFonts w:ascii="Times New Roman" w:hAnsi="Times New Roman"/>
        </w:rPr>
        <w:t xml:space="preserve"> </w:t>
      </w:r>
      <w:r w:rsidR="00397EC8">
        <w:rPr>
          <w:rFonts w:ascii="Times New Roman" w:hAnsi="Times New Roman"/>
        </w:rPr>
        <w:t xml:space="preserve"> </w:t>
      </w:r>
      <w:r w:rsidR="00293800">
        <w:rPr>
          <w:rFonts w:ascii="Times New Roman" w:hAnsi="Times New Roman"/>
          <w:noProof/>
          <w:lang w:eastAsia="zh-CN"/>
        </w:rPr>
        <w:drawing>
          <wp:inline distT="0" distB="0" distL="0" distR="0">
            <wp:extent cx="241476" cy="223950"/>
            <wp:effectExtent l="19050" t="0" r="6174" b="0"/>
            <wp:docPr id="2017" name="Picture 1" descr="VI 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 symbol.jpg"/>
                    <pic:cNvPicPr/>
                  </pic:nvPicPr>
                  <pic:blipFill>
                    <a:blip r:embed="rId23" cstate="print"/>
                    <a:stretch>
                      <a:fillRect/>
                    </a:stretch>
                  </pic:blipFill>
                  <pic:spPr>
                    <a:xfrm>
                      <a:off x="0" y="0"/>
                      <a:ext cx="235421" cy="218334"/>
                    </a:xfrm>
                    <a:prstGeom prst="rect">
                      <a:avLst/>
                    </a:prstGeom>
                  </pic:spPr>
                </pic:pic>
              </a:graphicData>
            </a:graphic>
          </wp:inline>
        </w:drawing>
      </w:r>
      <w:r w:rsidR="00397EC8">
        <w:rPr>
          <w:rFonts w:ascii="Times New Roman" w:hAnsi="Times New Roman"/>
        </w:rPr>
        <w:t xml:space="preserve">  (“Vi”) </w:t>
      </w:r>
      <w:r w:rsidRPr="00B87EA1">
        <w:rPr>
          <w:rFonts w:ascii="Times New Roman" w:hAnsi="Times New Roman"/>
        </w:rPr>
        <w:t>key is used to</w:t>
      </w:r>
      <w:r w:rsidR="004E2D3D" w:rsidRPr="00B87EA1">
        <w:rPr>
          <w:rFonts w:ascii="Times New Roman" w:hAnsi="Times New Roman"/>
        </w:rPr>
        <w:t xml:space="preserve"> view measurements</w:t>
      </w:r>
      <w:r w:rsidRPr="00B87EA1">
        <w:rPr>
          <w:rFonts w:ascii="Times New Roman" w:hAnsi="Times New Roman"/>
        </w:rPr>
        <w:t>.</w:t>
      </w:r>
    </w:p>
    <w:p w:rsidR="004E2D3D" w:rsidRPr="009E4F4D" w:rsidRDefault="00B27AA6" w:rsidP="00120835">
      <w:pPr>
        <w:pStyle w:val="ListParagraph"/>
        <w:numPr>
          <w:ilvl w:val="0"/>
          <w:numId w:val="14"/>
        </w:numPr>
        <w:ind w:left="720" w:firstLine="4"/>
        <w:rPr>
          <w:rFonts w:ascii="Times New Roman" w:hAnsi="Times New Roman"/>
          <w:b/>
        </w:rPr>
      </w:pPr>
      <w:r w:rsidRPr="00B87EA1">
        <w:rPr>
          <w:rFonts w:ascii="Times New Roman" w:hAnsi="Times New Roman"/>
          <w:noProof/>
        </w:rPr>
        <w:t xml:space="preserve">The </w:t>
      </w:r>
      <w:r w:rsidR="0036705D">
        <w:rPr>
          <w:rFonts w:ascii="Times New Roman" w:hAnsi="Times New Roman"/>
          <w:noProof/>
          <w:lang w:eastAsia="zh-CN"/>
        </w:rPr>
        <w:drawing>
          <wp:inline distT="0" distB="0" distL="0" distR="0">
            <wp:extent cx="280713" cy="243384"/>
            <wp:effectExtent l="0" t="19050" r="0" b="4266"/>
            <wp:docPr id="16"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4" cstate="print"/>
                    <a:srcRect/>
                    <a:stretch>
                      <a:fillRect/>
                    </a:stretch>
                  </pic:blipFill>
                  <pic:spPr bwMode="auto">
                    <a:xfrm rot="-5400000">
                      <a:off x="0" y="0"/>
                      <a:ext cx="280973" cy="243609"/>
                    </a:xfrm>
                    <a:prstGeom prst="rect">
                      <a:avLst/>
                    </a:prstGeom>
                    <a:noFill/>
                    <a:ln w="9525">
                      <a:noFill/>
                      <a:miter lim="800000"/>
                      <a:headEnd/>
                      <a:tailEnd/>
                    </a:ln>
                  </pic:spPr>
                </pic:pic>
              </a:graphicData>
            </a:graphic>
          </wp:inline>
        </w:drawing>
      </w:r>
      <w:r w:rsidR="00397EC8">
        <w:rPr>
          <w:rFonts w:ascii="Times New Roman" w:hAnsi="Times New Roman"/>
          <w:noProof/>
        </w:rPr>
        <w:t xml:space="preserve">  </w:t>
      </w:r>
      <w:r w:rsidRPr="00B87EA1">
        <w:rPr>
          <w:rFonts w:ascii="Times New Roman" w:hAnsi="Times New Roman"/>
          <w:noProof/>
        </w:rPr>
        <w:t xml:space="preserve">key is used to </w:t>
      </w:r>
      <w:r w:rsidR="004E2D3D" w:rsidRPr="00B87EA1">
        <w:rPr>
          <w:rFonts w:ascii="Times New Roman" w:hAnsi="Times New Roman"/>
        </w:rPr>
        <w:t>navigate up</w:t>
      </w:r>
      <w:r w:rsidR="00063A4D" w:rsidRPr="00B87EA1">
        <w:rPr>
          <w:rFonts w:ascii="Times New Roman" w:hAnsi="Times New Roman"/>
        </w:rPr>
        <w:t>,</w:t>
      </w:r>
      <w:r w:rsidR="004E2D3D" w:rsidRPr="00B87EA1">
        <w:rPr>
          <w:rFonts w:ascii="Times New Roman" w:hAnsi="Times New Roman"/>
        </w:rPr>
        <w:t xml:space="preserve"> or </w:t>
      </w:r>
      <w:r w:rsidRPr="00B87EA1">
        <w:rPr>
          <w:rFonts w:ascii="Times New Roman" w:hAnsi="Times New Roman"/>
        </w:rPr>
        <w:t xml:space="preserve">to </w:t>
      </w:r>
      <w:r w:rsidR="004E2D3D" w:rsidRPr="00B87EA1">
        <w:rPr>
          <w:rFonts w:ascii="Times New Roman" w:hAnsi="Times New Roman"/>
        </w:rPr>
        <w:t>add</w:t>
      </w:r>
      <w:r w:rsidR="00C544F3" w:rsidRPr="00D011A1">
        <w:rPr>
          <w:rFonts w:ascii="Times New Roman" w:hAnsi="Times New Roman"/>
        </w:rPr>
        <w:t xml:space="preserve"> </w:t>
      </w:r>
      <w:r w:rsidRPr="001E5988">
        <w:rPr>
          <w:rFonts w:ascii="Times New Roman" w:hAnsi="Times New Roman"/>
        </w:rPr>
        <w:t>numbers together.</w:t>
      </w:r>
      <w:r w:rsidR="00921025" w:rsidRPr="00921025">
        <w:rPr>
          <w:rFonts w:ascii="Times New Roman" w:hAnsi="Times New Roman"/>
        </w:rPr>
        <w:t xml:space="preserve"> </w:t>
      </w:r>
    </w:p>
    <w:p w:rsidR="004E2D3D" w:rsidRPr="00D21077" w:rsidRDefault="00B27AA6" w:rsidP="00120835">
      <w:pPr>
        <w:pStyle w:val="ListParagraph"/>
        <w:numPr>
          <w:ilvl w:val="0"/>
          <w:numId w:val="14"/>
        </w:numPr>
        <w:ind w:left="720" w:firstLine="4"/>
        <w:rPr>
          <w:rFonts w:ascii="Times New Roman" w:hAnsi="Times New Roman"/>
        </w:rPr>
      </w:pPr>
      <w:r w:rsidRPr="0050560B">
        <w:rPr>
          <w:rFonts w:ascii="Times New Roman" w:hAnsi="Times New Roman"/>
        </w:rPr>
        <w:t>The</w:t>
      </w:r>
      <w:r w:rsidRPr="00B87EA1">
        <w:rPr>
          <w:rFonts w:ascii="Times New Roman" w:hAnsi="Times New Roman"/>
        </w:rPr>
        <w:t xml:space="preserve"> </w:t>
      </w:r>
      <w:r w:rsidR="00397EC8" w:rsidRPr="00397EC8">
        <w:rPr>
          <w:rFonts w:ascii="Times New Roman" w:hAnsi="Times New Roman"/>
          <w:noProof/>
          <w:lang w:eastAsia="zh-CN"/>
        </w:rPr>
        <w:drawing>
          <wp:inline distT="0" distB="0" distL="0" distR="0">
            <wp:extent cx="222885" cy="254635"/>
            <wp:effectExtent l="19050" t="0" r="5715" b="0"/>
            <wp:docPr id="2018"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5" cstate="print"/>
                    <a:srcRect/>
                    <a:stretch>
                      <a:fillRect/>
                    </a:stretch>
                  </pic:blipFill>
                  <pic:spPr bwMode="auto">
                    <a:xfrm>
                      <a:off x="0" y="0"/>
                      <a:ext cx="222885" cy="254635"/>
                    </a:xfrm>
                    <a:prstGeom prst="rect">
                      <a:avLst/>
                    </a:prstGeom>
                    <a:noFill/>
                    <a:ln w="9525">
                      <a:noFill/>
                      <a:miter lim="800000"/>
                      <a:headEnd/>
                      <a:tailEnd/>
                    </a:ln>
                  </pic:spPr>
                </pic:pic>
              </a:graphicData>
            </a:graphic>
          </wp:inline>
        </w:drawing>
      </w:r>
      <w:r w:rsidR="00397EC8">
        <w:rPr>
          <w:rFonts w:ascii="Times New Roman" w:hAnsi="Times New Roman"/>
        </w:rPr>
        <w:t xml:space="preserve">   </w:t>
      </w:r>
      <w:r w:rsidRPr="00B87EA1">
        <w:rPr>
          <w:rFonts w:ascii="Times New Roman" w:hAnsi="Times New Roman"/>
        </w:rPr>
        <w:t>key is used to</w:t>
      </w:r>
      <w:r w:rsidR="00C544F3" w:rsidRPr="00B87EA1">
        <w:rPr>
          <w:rFonts w:ascii="Times New Roman" w:hAnsi="Times New Roman"/>
        </w:rPr>
        <w:t xml:space="preserve"> </w:t>
      </w:r>
      <w:r w:rsidR="004E2D3D" w:rsidRPr="00B87EA1">
        <w:rPr>
          <w:rFonts w:ascii="Times New Roman" w:hAnsi="Times New Roman"/>
        </w:rPr>
        <w:t>navigate down</w:t>
      </w:r>
      <w:r w:rsidR="00063A4D" w:rsidRPr="00B87EA1">
        <w:rPr>
          <w:rFonts w:ascii="Times New Roman" w:hAnsi="Times New Roman"/>
        </w:rPr>
        <w:t>,</w:t>
      </w:r>
      <w:r w:rsidR="004E2D3D" w:rsidRPr="00B87EA1">
        <w:rPr>
          <w:rFonts w:ascii="Times New Roman" w:hAnsi="Times New Roman"/>
        </w:rPr>
        <w:t xml:space="preserve"> or </w:t>
      </w:r>
      <w:r w:rsidR="00063A4D" w:rsidRPr="00B87EA1">
        <w:rPr>
          <w:rFonts w:ascii="Times New Roman" w:hAnsi="Times New Roman"/>
        </w:rPr>
        <w:t xml:space="preserve">to </w:t>
      </w:r>
      <w:r w:rsidR="004E2D3D" w:rsidRPr="00D011A1">
        <w:rPr>
          <w:rFonts w:ascii="Times New Roman" w:hAnsi="Times New Roman"/>
        </w:rPr>
        <w:t>subtract</w:t>
      </w:r>
      <w:r w:rsidRPr="001E5988">
        <w:rPr>
          <w:rFonts w:ascii="Times New Roman" w:hAnsi="Times New Roman"/>
        </w:rPr>
        <w:t xml:space="preserve"> numbers.</w:t>
      </w:r>
      <w:r w:rsidR="00921025" w:rsidRPr="00921025">
        <w:rPr>
          <w:rFonts w:ascii="Times New Roman" w:hAnsi="Times New Roman"/>
          <w:noProof/>
          <w:lang w:eastAsia="zh-CN"/>
        </w:rPr>
        <w:t xml:space="preserve"> </w:t>
      </w:r>
    </w:p>
    <w:p w:rsidR="004E2D3D" w:rsidRPr="00A10243" w:rsidRDefault="00B27AA6" w:rsidP="00120835">
      <w:pPr>
        <w:pStyle w:val="ListParagraph"/>
        <w:numPr>
          <w:ilvl w:val="0"/>
          <w:numId w:val="14"/>
        </w:numPr>
        <w:ind w:left="720" w:firstLine="4"/>
        <w:rPr>
          <w:rFonts w:ascii="Times New Roman" w:hAnsi="Times New Roman"/>
        </w:rPr>
      </w:pPr>
      <w:r w:rsidRPr="00100A1B">
        <w:rPr>
          <w:rFonts w:ascii="Times New Roman" w:hAnsi="Times New Roman"/>
        </w:rPr>
        <w:lastRenderedPageBreak/>
        <w:t xml:space="preserve">The </w:t>
      </w:r>
      <w:r w:rsidR="004E2D3D" w:rsidRPr="00697AFA">
        <w:rPr>
          <w:rFonts w:ascii="Times New Roman" w:hAnsi="Times New Roman"/>
          <w:bdr w:val="single" w:sz="4" w:space="0" w:color="auto"/>
        </w:rPr>
        <w:t>0</w:t>
      </w:r>
      <w:r w:rsidRPr="00A10243">
        <w:rPr>
          <w:rFonts w:ascii="Times New Roman" w:hAnsi="Times New Roman"/>
        </w:rPr>
        <w:t xml:space="preserve"> through</w:t>
      </w:r>
      <w:r w:rsidR="00C544F3" w:rsidRPr="00A10243">
        <w:rPr>
          <w:rFonts w:ascii="Times New Roman" w:hAnsi="Times New Roman"/>
        </w:rPr>
        <w:t xml:space="preserve"> </w:t>
      </w:r>
      <w:r w:rsidR="004E2D3D" w:rsidRPr="00A10243">
        <w:rPr>
          <w:rFonts w:ascii="Times New Roman" w:hAnsi="Times New Roman"/>
          <w:bdr w:val="single" w:sz="4" w:space="0" w:color="auto"/>
        </w:rPr>
        <w:t>9</w:t>
      </w:r>
      <w:r w:rsidR="004E2D3D" w:rsidRPr="00A10243">
        <w:rPr>
          <w:rFonts w:ascii="Times New Roman" w:hAnsi="Times New Roman"/>
        </w:rPr>
        <w:t xml:space="preserve"> and</w:t>
      </w:r>
      <w:r w:rsidR="00C544F3" w:rsidRPr="00A10243">
        <w:rPr>
          <w:rFonts w:ascii="Times New Roman" w:hAnsi="Times New Roman"/>
        </w:rPr>
        <w:t xml:space="preserve"> </w:t>
      </w:r>
      <w:r w:rsidR="004E2D3D" w:rsidRPr="00A10243">
        <w:rPr>
          <w:rFonts w:ascii="Times New Roman" w:hAnsi="Times New Roman"/>
          <w:b/>
          <w:bdr w:val="single" w:sz="4" w:space="0" w:color="auto"/>
        </w:rPr>
        <w:t>.</w:t>
      </w:r>
      <w:r w:rsidRPr="00A10243">
        <w:rPr>
          <w:rFonts w:ascii="Times New Roman" w:hAnsi="Times New Roman"/>
        </w:rPr>
        <w:t>keys are used to enter numbers and values.</w:t>
      </w:r>
    </w:p>
    <w:p w:rsidR="006C620F" w:rsidRPr="003C3EF1" w:rsidRDefault="006C620F" w:rsidP="00901A2E">
      <w:pPr>
        <w:pStyle w:val="ListParagraph"/>
        <w:tabs>
          <w:tab w:val="left" w:pos="0"/>
          <w:tab w:val="left" w:pos="450"/>
        </w:tabs>
        <w:spacing w:line="360" w:lineRule="auto"/>
        <w:ind w:left="0"/>
        <w:rPr>
          <w:rFonts w:ascii="Times New Roman" w:hAnsi="Times New Roman"/>
          <w:sz w:val="24"/>
          <w:szCs w:val="24"/>
        </w:rPr>
      </w:pPr>
    </w:p>
    <w:p w:rsidR="005B4284" w:rsidRPr="00A10243" w:rsidRDefault="00EA5236" w:rsidP="004D35F2">
      <w:pPr>
        <w:pStyle w:val="Heading2"/>
        <w:rPr>
          <w:rFonts w:ascii="Times New Roman" w:hAnsi="Times New Roman"/>
          <w:color w:val="auto"/>
          <w:sz w:val="24"/>
          <w:szCs w:val="24"/>
        </w:rPr>
      </w:pPr>
      <w:bookmarkStart w:id="93" w:name="_Toc486237310"/>
      <w:r w:rsidRPr="00697AFA">
        <w:rPr>
          <w:rFonts w:ascii="Times New Roman" w:hAnsi="Times New Roman"/>
          <w:color w:val="auto"/>
          <w:sz w:val="24"/>
          <w:szCs w:val="24"/>
        </w:rPr>
        <w:t>§2</w:t>
      </w:r>
      <w:r w:rsidR="005B4284" w:rsidRPr="00A10243">
        <w:rPr>
          <w:rFonts w:ascii="Times New Roman" w:hAnsi="Times New Roman"/>
          <w:color w:val="auto"/>
          <w:sz w:val="24"/>
          <w:szCs w:val="24"/>
        </w:rPr>
        <w:t>.</w:t>
      </w:r>
      <w:r w:rsidR="00D8309C" w:rsidRPr="00A10243">
        <w:rPr>
          <w:rFonts w:ascii="Times New Roman" w:hAnsi="Times New Roman"/>
          <w:color w:val="auto"/>
          <w:sz w:val="24"/>
          <w:szCs w:val="24"/>
        </w:rPr>
        <w:t>5</w:t>
      </w:r>
      <w:r w:rsidR="005B4284" w:rsidRPr="00A10243">
        <w:rPr>
          <w:rFonts w:ascii="Times New Roman" w:hAnsi="Times New Roman"/>
          <w:color w:val="auto"/>
          <w:sz w:val="24"/>
          <w:szCs w:val="24"/>
        </w:rPr>
        <w:t xml:space="preserve"> Display Windows</w:t>
      </w:r>
      <w:bookmarkEnd w:id="93"/>
    </w:p>
    <w:p w:rsidR="0005055A" w:rsidRDefault="003D6079" w:rsidP="0005055A">
      <w:pPr>
        <w:tabs>
          <w:tab w:val="left" w:pos="180"/>
          <w:tab w:val="left" w:pos="450"/>
          <w:tab w:val="left" w:pos="720"/>
        </w:tabs>
        <w:spacing w:line="360" w:lineRule="auto"/>
        <w:rPr>
          <w:rFonts w:ascii="Times New Roman" w:hAnsi="Times New Roman"/>
          <w:b/>
          <w:sz w:val="28"/>
          <w:szCs w:val="28"/>
        </w:rPr>
      </w:pPr>
      <w:r>
        <w:rPr>
          <w:rFonts w:ascii="Times New Roman" w:hAnsi="Times New Roman"/>
          <w:b/>
          <w:noProof/>
          <w:sz w:val="28"/>
          <w:szCs w:val="28"/>
          <w:lang w:eastAsia="zh-CN"/>
        </w:rPr>
        <w:pict>
          <v:group id="_x0000_s4371" style="position:absolute;margin-left:9pt;margin-top:21.75pt;width:380.45pt;height:529.25pt;z-index:251765248" coordorigin="2030,2129" coordsize="7609,10585">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4372" type="#_x0000_t176" style="position:absolute;left:4387;top:2129;width:2126;height:467">
              <v:textbox style="mso-next-textbox:#_x0000_s4372">
                <w:txbxContent>
                  <w:p w:rsidR="00D509FE" w:rsidRPr="00C93FBB" w:rsidRDefault="00D509FE" w:rsidP="00397EC8">
                    <w:pPr>
                      <w:rPr>
                        <w:sz w:val="20"/>
                        <w:szCs w:val="20"/>
                      </w:rPr>
                    </w:pPr>
                    <w:r>
                      <w:t xml:space="preserve">       </w:t>
                    </w:r>
                    <w:r>
                      <w:rPr>
                        <w:sz w:val="20"/>
                        <w:szCs w:val="20"/>
                      </w:rPr>
                      <w:t>1</w:t>
                    </w:r>
                    <w:r w:rsidRPr="00C93FBB">
                      <w:rPr>
                        <w:sz w:val="20"/>
                        <w:szCs w:val="20"/>
                      </w:rPr>
                      <w:t xml:space="preserve">. </w:t>
                    </w:r>
                    <w:r>
                      <w:rPr>
                        <w:sz w:val="20"/>
                        <w:szCs w:val="20"/>
                      </w:rPr>
                      <w:t>Quick Start</w:t>
                    </w:r>
                  </w:p>
                  <w:p w:rsidR="00D509FE" w:rsidRDefault="00D509FE" w:rsidP="00397EC8"/>
                </w:txbxContent>
              </v:textbox>
            </v:shape>
            <v:shape id="_x0000_s4373" type="#_x0000_t176" style="position:absolute;left:7676;top:2162;width:1950;height:330">
              <v:textbox style="mso-next-textbox:#_x0000_s4373">
                <w:txbxContent>
                  <w:p w:rsidR="00D509FE" w:rsidRPr="0079133C" w:rsidRDefault="00D509FE" w:rsidP="00397EC8">
                    <w:pPr>
                      <w:rPr>
                        <w:sz w:val="16"/>
                        <w:szCs w:val="16"/>
                      </w:rPr>
                    </w:pPr>
                    <w:r>
                      <w:rPr>
                        <w:sz w:val="16"/>
                        <w:szCs w:val="16"/>
                      </w:rPr>
                      <w:t>S1. MOUNTING SITE</w:t>
                    </w:r>
                  </w:p>
                </w:txbxContent>
              </v:textbox>
            </v:shape>
            <v:shape id="_x0000_s4374" type="#_x0000_t176" style="position:absolute;left:7684;top:2492;width:1950;height:331">
              <v:textbox style="mso-next-textbox:#_x0000_s4374">
                <w:txbxContent>
                  <w:p w:rsidR="00D509FE" w:rsidRPr="0079133C" w:rsidRDefault="00D509FE" w:rsidP="00397EC8">
                    <w:pPr>
                      <w:rPr>
                        <w:sz w:val="16"/>
                        <w:szCs w:val="16"/>
                      </w:rPr>
                    </w:pPr>
                    <w:r>
                      <w:rPr>
                        <w:sz w:val="16"/>
                        <w:szCs w:val="16"/>
                      </w:rPr>
                      <w:t>S2. PIPE PARAMETERS</w:t>
                    </w:r>
                  </w:p>
                </w:txbxContent>
              </v:textbox>
            </v:shape>
            <v:shape id="_x0000_s4375" type="#_x0000_t176" style="position:absolute;left:4387;top:4649;width:2100;height:467">
              <v:textbox style="mso-next-textbox:#_x0000_s4375">
                <w:txbxContent>
                  <w:p w:rsidR="00D509FE" w:rsidRPr="00C93FBB" w:rsidRDefault="00D509FE" w:rsidP="00397EC8">
                    <w:pPr>
                      <w:rPr>
                        <w:sz w:val="20"/>
                        <w:szCs w:val="20"/>
                      </w:rPr>
                    </w:pPr>
                    <w:r>
                      <w:t xml:space="preserve">         </w:t>
                    </w:r>
                    <w:r>
                      <w:rPr>
                        <w:sz w:val="20"/>
                        <w:szCs w:val="20"/>
                      </w:rPr>
                      <w:t>2</w:t>
                    </w:r>
                    <w:r w:rsidRPr="00C93FBB">
                      <w:rPr>
                        <w:sz w:val="20"/>
                        <w:szCs w:val="20"/>
                      </w:rPr>
                      <w:t xml:space="preserve">. </w:t>
                    </w:r>
                    <w:r>
                      <w:rPr>
                        <w:sz w:val="20"/>
                        <w:szCs w:val="20"/>
                      </w:rPr>
                      <w:t>Set Pipe</w:t>
                    </w:r>
                  </w:p>
                  <w:p w:rsidR="00D509FE" w:rsidRDefault="00D509FE" w:rsidP="00397EC8"/>
                </w:txbxContent>
              </v:textbox>
            </v:shape>
            <v:shapetype id="_x0000_t32" coordsize="21600,21600" o:spt="32" o:oned="t" path="m,l21600,21600e" filled="f">
              <v:path arrowok="t" fillok="f" o:connecttype="none"/>
              <o:lock v:ext="edit" shapetype="t"/>
            </v:shapetype>
            <v:shape id="_x0000_s4376" type="#_x0000_t32" style="position:absolute;left:6513;top:2281;width:1187;height:1" o:connectortype="straight">
              <v:stroke endarrow="block"/>
            </v:shape>
            <v:shape id="_x0000_s4377" type="#_x0000_t176" style="position:absolute;left:7684;top:2823;width:1950;height:331">
              <v:textbox style="mso-next-textbox:#_x0000_s4377">
                <w:txbxContent>
                  <w:p w:rsidR="00D509FE" w:rsidRPr="0079133C" w:rsidRDefault="00D509FE" w:rsidP="00397EC8">
                    <w:pPr>
                      <w:rPr>
                        <w:sz w:val="16"/>
                        <w:szCs w:val="16"/>
                      </w:rPr>
                    </w:pPr>
                    <w:r>
                      <w:rPr>
                        <w:sz w:val="16"/>
                        <w:szCs w:val="16"/>
                      </w:rPr>
                      <w:t>S3. FLUID PARAMETERS</w:t>
                    </w:r>
                  </w:p>
                </w:txbxContent>
              </v:textbox>
            </v:shape>
            <v:shape id="_x0000_s4378" type="#_x0000_t176" style="position:absolute;left:7684;top:3154;width:1950;height:331">
              <v:textbox style="mso-next-textbox:#_x0000_s4378">
                <w:txbxContent>
                  <w:p w:rsidR="00D509FE" w:rsidRPr="0079133C" w:rsidRDefault="00D509FE" w:rsidP="00397EC8">
                    <w:pPr>
                      <w:rPr>
                        <w:sz w:val="16"/>
                        <w:szCs w:val="16"/>
                      </w:rPr>
                    </w:pPr>
                    <w:r>
                      <w:rPr>
                        <w:sz w:val="16"/>
                        <w:szCs w:val="16"/>
                      </w:rPr>
                      <w:t>S4. XDUCER PARAMETERS</w:t>
                    </w:r>
                  </w:p>
                </w:txbxContent>
              </v:textbox>
            </v:shape>
            <v:shape id="_x0000_s4379" type="#_x0000_t176" style="position:absolute;left:7684;top:3496;width:1950;height:331">
              <v:textbox style="mso-next-textbox:#_x0000_s4379">
                <w:txbxContent>
                  <w:p w:rsidR="00D509FE" w:rsidRPr="0079133C" w:rsidRDefault="00D509FE" w:rsidP="00397EC8">
                    <w:pPr>
                      <w:rPr>
                        <w:sz w:val="16"/>
                        <w:szCs w:val="16"/>
                      </w:rPr>
                    </w:pPr>
                    <w:r>
                      <w:rPr>
                        <w:sz w:val="16"/>
                        <w:szCs w:val="16"/>
                      </w:rPr>
                      <w:t xml:space="preserve">S5. </w:t>
                    </w:r>
                    <w:proofErr w:type="gramStart"/>
                    <w:r>
                      <w:rPr>
                        <w:sz w:val="16"/>
                        <w:szCs w:val="16"/>
                      </w:rPr>
                      <w:t>INSTALL  XDUCER</w:t>
                    </w:r>
                    <w:proofErr w:type="gramEnd"/>
                    <w:r>
                      <w:rPr>
                        <w:sz w:val="16"/>
                        <w:szCs w:val="16"/>
                      </w:rPr>
                      <w:t xml:space="preserve"> </w:t>
                    </w:r>
                    <w:proofErr w:type="spellStart"/>
                    <w:r>
                      <w:rPr>
                        <w:sz w:val="16"/>
                        <w:szCs w:val="16"/>
                      </w:rPr>
                      <w:t>NnnNOW</w:t>
                    </w:r>
                    <w:proofErr w:type="spellEnd"/>
                  </w:p>
                </w:txbxContent>
              </v:textbox>
            </v:shape>
            <v:shape id="_x0000_s4380" type="#_x0000_t176" style="position:absolute;left:7684;top:3816;width:1950;height:331">
              <v:textbox style="mso-next-textbox:#_x0000_s4380">
                <w:txbxContent>
                  <w:p w:rsidR="00D509FE" w:rsidRPr="0079133C" w:rsidRDefault="00D509FE" w:rsidP="00397EC8">
                    <w:pPr>
                      <w:rPr>
                        <w:sz w:val="16"/>
                        <w:szCs w:val="16"/>
                      </w:rPr>
                    </w:pPr>
                    <w:r>
                      <w:rPr>
                        <w:sz w:val="16"/>
                        <w:szCs w:val="16"/>
                      </w:rPr>
                      <w:t>S6. VERIFY S</w:t>
                    </w:r>
                    <w:proofErr w:type="gramStart"/>
                    <w:r>
                      <w:rPr>
                        <w:sz w:val="16"/>
                        <w:szCs w:val="16"/>
                      </w:rPr>
                      <w:t>,Q</w:t>
                    </w:r>
                    <w:proofErr w:type="gramEnd"/>
                    <w:r>
                      <w:rPr>
                        <w:sz w:val="16"/>
                        <w:szCs w:val="16"/>
                      </w:rPr>
                      <w:t>&amp;R</w:t>
                    </w:r>
                    <w:r>
                      <w:rPr>
                        <w:sz w:val="16"/>
                        <w:szCs w:val="16"/>
                      </w:rPr>
                      <w:br/>
                      <w:t>FS,Q,R</w:t>
                    </w:r>
                  </w:p>
                </w:txbxContent>
              </v:textbox>
            </v:shape>
            <v:shape id="_x0000_s4381" type="#_x0000_t176" style="position:absolute;left:7676;top:4147;width:1950;height:331">
              <v:textbox style="mso-next-textbox:#_x0000_s4381">
                <w:txbxContent>
                  <w:p w:rsidR="00D509FE" w:rsidRPr="0079133C" w:rsidRDefault="00D509FE" w:rsidP="00397EC8">
                    <w:pPr>
                      <w:rPr>
                        <w:sz w:val="16"/>
                        <w:szCs w:val="16"/>
                      </w:rPr>
                    </w:pPr>
                    <w:r>
                      <w:rPr>
                        <w:sz w:val="16"/>
                        <w:szCs w:val="16"/>
                      </w:rPr>
                      <w:t>S7. DIAGNOSE Triplet</w:t>
                    </w:r>
                  </w:p>
                </w:txbxContent>
              </v:textbox>
            </v:shape>
            <v:shape id="_x0000_s4382" type="#_x0000_t176" style="position:absolute;left:7653;top:4750;width:1950;height:331">
              <v:textbox style="mso-next-textbox:#_x0000_s4382">
                <w:txbxContent>
                  <w:p w:rsidR="00D509FE" w:rsidRPr="0079133C" w:rsidRDefault="00D509FE" w:rsidP="00397EC8">
                    <w:pPr>
                      <w:rPr>
                        <w:sz w:val="16"/>
                        <w:szCs w:val="16"/>
                      </w:rPr>
                    </w:pPr>
                    <w:r>
                      <w:rPr>
                        <w:sz w:val="16"/>
                        <w:szCs w:val="16"/>
                      </w:rPr>
                      <w:t>S21. Set OD</w:t>
                    </w:r>
                  </w:p>
                </w:txbxContent>
              </v:textbox>
            </v:shape>
            <v:shape id="_x0000_s4383" type="#_x0000_t32" style="position:absolute;left:7120;top:2280;width:0;height:2198" o:connectortype="straight"/>
            <v:shape id="_x0000_s4384" type="#_x0000_t32" style="position:absolute;left:7130;top:2596;width:570;height:0" o:connectortype="straight">
              <v:stroke endarrow="block"/>
            </v:shape>
            <v:shape id="_x0000_s4385" type="#_x0000_t32" style="position:absolute;left:7130;top:3029;width:570;height:0" o:connectortype="straight">
              <v:stroke endarrow="block"/>
            </v:shape>
            <v:shape id="_x0000_s4386" type="#_x0000_t32" style="position:absolute;left:7130;top:3389;width:570;height:0" o:connectortype="straight">
              <v:stroke endarrow="block"/>
            </v:shape>
            <v:shape id="_x0000_s4387" type="#_x0000_t32" style="position:absolute;left:7130;top:3749;width:570;height:0" o:connectortype="straight">
              <v:stroke endarrow="block"/>
            </v:shape>
            <v:shape id="_x0000_s4388" type="#_x0000_t32" style="position:absolute;left:7106;top:4109;width:570;height:0" o:connectortype="straight">
              <v:stroke endarrow="block"/>
            </v:shape>
            <v:shape id="_x0000_s4389" type="#_x0000_t32" style="position:absolute;left:7120;top:4478;width:570;height:0" o:connectortype="straight">
              <v:stroke endarrow="block"/>
            </v:shape>
            <v:shape id="_x0000_s4390" type="#_x0000_t32" style="position:absolute;left:6487;top:4829;width:1163;height:1" o:connectortype="straight">
              <v:stroke endarrow="block"/>
            </v:shape>
            <v:shape id="_x0000_s4391" type="#_x0000_t176" style="position:absolute;left:7667;top:5081;width:1950;height:331">
              <v:textbox style="mso-next-textbox:#_x0000_s4391">
                <w:txbxContent>
                  <w:p w:rsidR="00D509FE" w:rsidRPr="0079133C" w:rsidRDefault="00D509FE" w:rsidP="00397EC8">
                    <w:pPr>
                      <w:rPr>
                        <w:sz w:val="16"/>
                        <w:szCs w:val="16"/>
                      </w:rPr>
                    </w:pPr>
                    <w:r>
                      <w:rPr>
                        <w:sz w:val="16"/>
                        <w:szCs w:val="16"/>
                      </w:rPr>
                      <w:t>S22. Set Wall TH</w:t>
                    </w:r>
                  </w:p>
                </w:txbxContent>
              </v:textbox>
            </v:shape>
            <v:shape id="_x0000_s4392" type="#_x0000_t176" style="position:absolute;left:7681;top:5412;width:1950;height:331">
              <v:textbox style="mso-next-textbox:#_x0000_s4392">
                <w:txbxContent>
                  <w:p w:rsidR="00D509FE" w:rsidRPr="0079133C" w:rsidRDefault="00D509FE" w:rsidP="00397EC8">
                    <w:pPr>
                      <w:rPr>
                        <w:sz w:val="16"/>
                        <w:szCs w:val="16"/>
                      </w:rPr>
                    </w:pPr>
                    <w:r>
                      <w:rPr>
                        <w:sz w:val="16"/>
                        <w:szCs w:val="16"/>
                      </w:rPr>
                      <w:t>S23. Set ID</w:t>
                    </w:r>
                    <w:r>
                      <w:rPr>
                        <w:sz w:val="16"/>
                        <w:szCs w:val="16"/>
                      </w:rPr>
                      <w:br/>
                      <w:t>ID</w:t>
                    </w:r>
                  </w:p>
                </w:txbxContent>
              </v:textbox>
            </v:shape>
            <v:shape id="_x0000_s4393" type="#_x0000_t176" style="position:absolute;left:7689;top:5743;width:1950;height:331">
              <v:textbox style="mso-next-textbox:#_x0000_s4393">
                <w:txbxContent>
                  <w:p w:rsidR="00D509FE" w:rsidRPr="0079133C" w:rsidRDefault="00D509FE" w:rsidP="00397EC8">
                    <w:pPr>
                      <w:rPr>
                        <w:sz w:val="16"/>
                        <w:szCs w:val="16"/>
                      </w:rPr>
                    </w:pPr>
                    <w:r>
                      <w:rPr>
                        <w:sz w:val="16"/>
                        <w:szCs w:val="16"/>
                      </w:rPr>
                      <w:t>S24. Pipe Material</w:t>
                    </w:r>
                  </w:p>
                </w:txbxContent>
              </v:textbox>
            </v:shape>
            <v:shape id="_x0000_s4394" type="#_x0000_t176" style="position:absolute;left:7689;top:6074;width:1950;height:331">
              <v:textbox style="mso-next-textbox:#_x0000_s4394">
                <w:txbxContent>
                  <w:p w:rsidR="00D509FE" w:rsidRPr="0079133C" w:rsidRDefault="00D509FE" w:rsidP="00397EC8">
                    <w:pPr>
                      <w:rPr>
                        <w:sz w:val="16"/>
                        <w:szCs w:val="16"/>
                      </w:rPr>
                    </w:pPr>
                    <w:r>
                      <w:rPr>
                        <w:sz w:val="16"/>
                        <w:szCs w:val="16"/>
                      </w:rPr>
                      <w:t>S25. Set Liner</w:t>
                    </w:r>
                  </w:p>
                </w:txbxContent>
              </v:textbox>
            </v:shape>
            <v:shape id="_x0000_s4395" type="#_x0000_t176" style="position:absolute;left:7676;top:6405;width:1950;height:331">
              <v:textbox style="mso-next-textbox:#_x0000_s4395">
                <w:txbxContent>
                  <w:p w:rsidR="00D509FE" w:rsidRPr="0079133C" w:rsidRDefault="00D509FE" w:rsidP="00397EC8">
                    <w:pPr>
                      <w:rPr>
                        <w:sz w:val="16"/>
                        <w:szCs w:val="16"/>
                      </w:rPr>
                    </w:pPr>
                    <w:r>
                      <w:rPr>
                        <w:sz w:val="16"/>
                        <w:szCs w:val="16"/>
                      </w:rPr>
                      <w:t xml:space="preserve">                 Exit</w:t>
                    </w:r>
                  </w:p>
                </w:txbxContent>
              </v:textbox>
            </v:shape>
            <v:shape id="_x0000_s4396" type="#_x0000_t176" style="position:absolute;left:7650;top:6976;width:1950;height:331">
              <v:textbox style="mso-next-textbox:#_x0000_s4396">
                <w:txbxContent>
                  <w:p w:rsidR="00D509FE" w:rsidRPr="0079133C" w:rsidRDefault="00D509FE" w:rsidP="00397EC8">
                    <w:pPr>
                      <w:rPr>
                        <w:sz w:val="16"/>
                        <w:szCs w:val="16"/>
                      </w:rPr>
                    </w:pPr>
                    <w:r>
                      <w:rPr>
                        <w:sz w:val="16"/>
                        <w:szCs w:val="16"/>
                      </w:rPr>
                      <w:t>S31. Fluid Type</w:t>
                    </w:r>
                  </w:p>
                </w:txbxContent>
              </v:textbox>
            </v:shape>
            <v:shape id="_x0000_s4397" type="#_x0000_t176" style="position:absolute;left:7653;top:7932;width:1950;height:331">
              <v:textbox style="mso-next-textbox:#_x0000_s4397">
                <w:txbxContent>
                  <w:p w:rsidR="00D509FE" w:rsidRPr="0079133C" w:rsidRDefault="00D509FE" w:rsidP="00397EC8">
                    <w:pPr>
                      <w:rPr>
                        <w:sz w:val="16"/>
                        <w:szCs w:val="16"/>
                      </w:rPr>
                    </w:pPr>
                    <w:r>
                      <w:rPr>
                        <w:sz w:val="16"/>
                        <w:szCs w:val="16"/>
                      </w:rPr>
                      <w:t xml:space="preserve">                  Exit</w:t>
                    </w:r>
                  </w:p>
                </w:txbxContent>
              </v:textbox>
            </v:shape>
            <v:shape id="_x0000_s4398" type="#_x0000_t176" style="position:absolute;left:7650;top:7638;width:1950;height:331">
              <v:textbox style="mso-next-textbox:#_x0000_s4398">
                <w:txbxContent>
                  <w:p w:rsidR="00D509FE" w:rsidRPr="0079133C" w:rsidRDefault="00D509FE" w:rsidP="00397EC8">
                    <w:pPr>
                      <w:rPr>
                        <w:sz w:val="16"/>
                        <w:szCs w:val="16"/>
                      </w:rPr>
                    </w:pPr>
                    <w:r>
                      <w:rPr>
                        <w:sz w:val="16"/>
                        <w:szCs w:val="16"/>
                      </w:rPr>
                      <w:t>S33. Viscosity</w:t>
                    </w:r>
                  </w:p>
                </w:txbxContent>
              </v:textbox>
            </v:shape>
            <v:shape id="_x0000_s4399" type="#_x0000_t176" style="position:absolute;left:7653;top:7307;width:1950;height:331">
              <v:textbox style="mso-next-textbox:#_x0000_s4399">
                <w:txbxContent>
                  <w:p w:rsidR="00D509FE" w:rsidRPr="0079133C" w:rsidRDefault="00D509FE" w:rsidP="00397EC8">
                    <w:pPr>
                      <w:rPr>
                        <w:sz w:val="16"/>
                        <w:szCs w:val="16"/>
                      </w:rPr>
                    </w:pPr>
                    <w:r>
                      <w:rPr>
                        <w:sz w:val="16"/>
                        <w:szCs w:val="16"/>
                      </w:rPr>
                      <w:t>S32. Sound Speed</w:t>
                    </w:r>
                  </w:p>
                </w:txbxContent>
              </v:textbox>
            </v:shape>
            <v:shape id="_x0000_s4400" type="#_x0000_t32" style="position:absolute;left:7119;top:4829;width:1;height:1843" o:connectortype="straight"/>
            <v:shape id="_x0000_s4401" type="#_x0000_t32" style="position:absolute;left:7119;top:5189;width:570;height:0" o:connectortype="straight">
              <v:stroke endarrow="block"/>
            </v:shape>
            <v:shape id="_x0000_s4402" type="#_x0000_t32" style="position:absolute;left:7114;top:5549;width:570;height:0" o:connectortype="straight">
              <v:stroke endarrow="block"/>
            </v:shape>
            <v:shape id="_x0000_s4403" type="#_x0000_t32" style="position:absolute;left:7119;top:5909;width:570;height:0" o:connectortype="straight">
              <v:stroke endarrow="block"/>
            </v:shape>
            <v:shape id="_x0000_s4404" type="#_x0000_t32" style="position:absolute;left:7114;top:6265;width:570;height:0" o:connectortype="straight">
              <v:stroke endarrow="block"/>
            </v:shape>
            <v:shape id="_x0000_s4405" type="#_x0000_t32" style="position:absolute;left:7119;top:6659;width:570;height:0" o:connectortype="straight">
              <v:stroke endarrow="block"/>
            </v:shape>
            <v:shape id="_x0000_s4406" type="#_x0000_t176" style="position:absolute;left:4389;top:6989;width:2100;height:467">
              <v:textbox style="mso-next-textbox:#_x0000_s4406">
                <w:txbxContent>
                  <w:p w:rsidR="00D509FE" w:rsidRPr="00C93FBB" w:rsidRDefault="00D509FE" w:rsidP="00397EC8">
                    <w:pPr>
                      <w:rPr>
                        <w:sz w:val="20"/>
                        <w:szCs w:val="20"/>
                      </w:rPr>
                    </w:pPr>
                    <w:r>
                      <w:t xml:space="preserve">         </w:t>
                    </w:r>
                    <w:r>
                      <w:rPr>
                        <w:sz w:val="20"/>
                        <w:szCs w:val="20"/>
                      </w:rPr>
                      <w:t>3.</w:t>
                    </w:r>
                    <w:r w:rsidRPr="00C93FBB">
                      <w:rPr>
                        <w:sz w:val="20"/>
                        <w:szCs w:val="20"/>
                      </w:rPr>
                      <w:t xml:space="preserve"> </w:t>
                    </w:r>
                    <w:r>
                      <w:rPr>
                        <w:sz w:val="20"/>
                        <w:szCs w:val="20"/>
                      </w:rPr>
                      <w:t>Set Fluid</w:t>
                    </w:r>
                  </w:p>
                  <w:p w:rsidR="00D509FE" w:rsidRDefault="00D509FE" w:rsidP="00397EC8"/>
                </w:txbxContent>
              </v:textbox>
            </v:shape>
            <v:shape id="_x0000_s4407" type="#_x0000_t176" style="position:absolute;left:7653;top:8513;width:1950;height:331">
              <v:textbox style="mso-next-textbox:#_x0000_s4407">
                <w:txbxContent>
                  <w:p w:rsidR="00D509FE" w:rsidRPr="0079133C" w:rsidRDefault="00D509FE" w:rsidP="00397EC8">
                    <w:pPr>
                      <w:rPr>
                        <w:sz w:val="16"/>
                        <w:szCs w:val="16"/>
                      </w:rPr>
                    </w:pPr>
                    <w:r>
                      <w:rPr>
                        <w:sz w:val="16"/>
                        <w:szCs w:val="16"/>
                      </w:rPr>
                      <w:t>S41. Xducer Type</w:t>
                    </w:r>
                  </w:p>
                </w:txbxContent>
              </v:textbox>
            </v:shape>
            <v:shape id="_x0000_s4408" type="#_x0000_t176" style="position:absolute;left:7653;top:8844;width:1950;height:331">
              <v:textbox style="mso-next-textbox:#_x0000_s4408">
                <w:txbxContent>
                  <w:p w:rsidR="00D509FE" w:rsidRPr="0079133C" w:rsidRDefault="00D509FE" w:rsidP="00397EC8">
                    <w:pPr>
                      <w:rPr>
                        <w:sz w:val="16"/>
                        <w:szCs w:val="16"/>
                      </w:rPr>
                    </w:pPr>
                    <w:r>
                      <w:rPr>
                        <w:sz w:val="16"/>
                        <w:szCs w:val="16"/>
                      </w:rPr>
                      <w:t>S42. Mount Method</w:t>
                    </w:r>
                  </w:p>
                </w:txbxContent>
              </v:textbox>
            </v:shape>
            <v:shape id="_x0000_s4409" type="#_x0000_t32" style="position:absolute;left:6513;top:7168;width:1094;height:1" o:connectortype="straight">
              <v:stroke endarrow="block"/>
            </v:shape>
            <v:shape id="_x0000_s4410" type="#_x0000_t32" style="position:absolute;left:6420;top:8670;width:1214;height:0" o:connectortype="straight">
              <v:stroke endarrow="block"/>
            </v:shape>
            <v:shape id="_x0000_s4411" type="#_x0000_t176" style="position:absolute;left:4389;top:8436;width:2100;height:467">
              <v:textbox style="mso-next-textbox:#_x0000_s4411">
                <w:txbxContent>
                  <w:p w:rsidR="00D509FE" w:rsidRPr="00C93FBB" w:rsidRDefault="00D509FE" w:rsidP="00397EC8">
                    <w:pPr>
                      <w:rPr>
                        <w:sz w:val="20"/>
                        <w:szCs w:val="20"/>
                      </w:rPr>
                    </w:pPr>
                    <w:r>
                      <w:t xml:space="preserve">         </w:t>
                    </w:r>
                    <w:r>
                      <w:rPr>
                        <w:sz w:val="20"/>
                        <w:szCs w:val="20"/>
                      </w:rPr>
                      <w:t>4. Set Xducer</w:t>
                    </w:r>
                  </w:p>
                  <w:p w:rsidR="00D509FE" w:rsidRDefault="00D509FE" w:rsidP="00397EC8"/>
                </w:txbxContent>
              </v:textbox>
            </v:shape>
            <v:shape id="_x0000_s4412" type="#_x0000_t176" style="position:absolute;left:7650;top:9175;width:1950;height:331">
              <v:textbox style="mso-next-textbox:#_x0000_s4412">
                <w:txbxContent>
                  <w:p w:rsidR="00D509FE" w:rsidRPr="0079133C" w:rsidRDefault="00D509FE" w:rsidP="00397EC8">
                    <w:pPr>
                      <w:rPr>
                        <w:sz w:val="16"/>
                        <w:szCs w:val="16"/>
                      </w:rPr>
                    </w:pPr>
                    <w:r>
                      <w:rPr>
                        <w:sz w:val="16"/>
                        <w:szCs w:val="16"/>
                      </w:rPr>
                      <w:t>S43. Mount Space</w:t>
                    </w:r>
                  </w:p>
                </w:txbxContent>
              </v:textbox>
            </v:shape>
            <v:shape id="_x0000_s4413" type="#_x0000_t176" style="position:absolute;left:7653;top:9506;width:1950;height:331">
              <v:textbox style="mso-next-textbox:#_x0000_s4413">
                <w:txbxContent>
                  <w:p w:rsidR="00D509FE" w:rsidRPr="0079133C" w:rsidRDefault="00D509FE" w:rsidP="00397EC8">
                    <w:pPr>
                      <w:rPr>
                        <w:sz w:val="16"/>
                        <w:szCs w:val="16"/>
                      </w:rPr>
                    </w:pPr>
                    <w:r>
                      <w:rPr>
                        <w:sz w:val="16"/>
                        <w:szCs w:val="16"/>
                      </w:rPr>
                      <w:t>S44. Scale Factor</w:t>
                    </w:r>
                  </w:p>
                </w:txbxContent>
              </v:textbox>
            </v:shape>
            <v:shape id="_x0000_s4414" type="#_x0000_t176" style="position:absolute;left:7653;top:9837;width:1950;height:331">
              <v:textbox style="mso-next-textbox:#_x0000_s4414">
                <w:txbxContent>
                  <w:p w:rsidR="00D509FE" w:rsidRPr="0079133C" w:rsidRDefault="00D509FE" w:rsidP="00397EC8">
                    <w:pPr>
                      <w:rPr>
                        <w:sz w:val="16"/>
                        <w:szCs w:val="16"/>
                      </w:rPr>
                    </w:pPr>
                    <w:r>
                      <w:rPr>
                        <w:sz w:val="16"/>
                        <w:szCs w:val="16"/>
                      </w:rPr>
                      <w:t>S45. MAT Correction</w:t>
                    </w:r>
                  </w:p>
                </w:txbxContent>
              </v:textbox>
            </v:shape>
            <v:shape id="_x0000_s4415" type="#_x0000_t176" style="position:absolute;left:7653;top:10168;width:1950;height:331">
              <v:textbox style="mso-next-textbox:#_x0000_s4415">
                <w:txbxContent>
                  <w:p w:rsidR="00D509FE" w:rsidRPr="0079133C" w:rsidRDefault="00D509FE" w:rsidP="00397EC8">
                    <w:pPr>
                      <w:rPr>
                        <w:sz w:val="16"/>
                        <w:szCs w:val="16"/>
                      </w:rPr>
                    </w:pPr>
                    <w:r>
                      <w:rPr>
                        <w:sz w:val="16"/>
                        <w:szCs w:val="16"/>
                      </w:rPr>
                      <w:t xml:space="preserve">                  Exit</w:t>
                    </w:r>
                  </w:p>
                </w:txbxContent>
              </v:textbox>
            </v:shape>
            <v:shape id="_x0000_s4416" type="#_x0000_t176" style="position:absolute;left:7653;top:10746;width:1950;height:331">
              <v:textbox style="mso-next-textbox:#_x0000_s4416">
                <w:txbxContent>
                  <w:p w:rsidR="00D509FE" w:rsidRPr="0079133C" w:rsidRDefault="00D509FE" w:rsidP="00397EC8">
                    <w:pPr>
                      <w:rPr>
                        <w:sz w:val="16"/>
                        <w:szCs w:val="16"/>
                      </w:rPr>
                    </w:pPr>
                    <w:r>
                      <w:rPr>
                        <w:sz w:val="16"/>
                        <w:szCs w:val="16"/>
                      </w:rPr>
                      <w:t>S51. Damping Filter</w:t>
                    </w:r>
                  </w:p>
                </w:txbxContent>
              </v:textbox>
            </v:shape>
            <v:shape id="_x0000_s4417" type="#_x0000_t32" style="position:absolute;left:6447;top:10915;width:1187;height:1" o:connectortype="straight">
              <v:stroke endarrow="block"/>
            </v:shape>
            <v:shape id="_x0000_s4418" type="#_x0000_t176" style="position:absolute;left:4413;top:10746;width:2100;height:467">
              <v:textbox style="mso-next-textbox:#_x0000_s4418">
                <w:txbxContent>
                  <w:p w:rsidR="00D509FE" w:rsidRPr="00C93FBB" w:rsidRDefault="00D509FE" w:rsidP="00397EC8">
                    <w:pPr>
                      <w:rPr>
                        <w:sz w:val="20"/>
                        <w:szCs w:val="20"/>
                      </w:rPr>
                    </w:pPr>
                    <w:r>
                      <w:t xml:space="preserve">         </w:t>
                    </w:r>
                    <w:r>
                      <w:rPr>
                        <w:sz w:val="20"/>
                        <w:szCs w:val="20"/>
                      </w:rPr>
                      <w:t>5.</w:t>
                    </w:r>
                    <w:r w:rsidRPr="00C93FBB">
                      <w:rPr>
                        <w:sz w:val="20"/>
                        <w:szCs w:val="20"/>
                      </w:rPr>
                      <w:t xml:space="preserve"> </w:t>
                    </w:r>
                    <w:r>
                      <w:rPr>
                        <w:sz w:val="20"/>
                        <w:szCs w:val="20"/>
                      </w:rPr>
                      <w:t>Set Filter</w:t>
                    </w:r>
                  </w:p>
                  <w:p w:rsidR="00D509FE" w:rsidRDefault="00D509FE" w:rsidP="00397EC8"/>
                </w:txbxContent>
              </v:textbox>
            </v:shape>
            <v:shape id="_x0000_s4419" type="#_x0000_t176" style="position:absolute;left:7653;top:11077;width:1950;height:331">
              <v:textbox style="mso-next-textbox:#_x0000_s4419">
                <w:txbxContent>
                  <w:p w:rsidR="00D509FE" w:rsidRPr="0079133C" w:rsidRDefault="00D509FE" w:rsidP="00397EC8">
                    <w:pPr>
                      <w:rPr>
                        <w:sz w:val="16"/>
                        <w:szCs w:val="16"/>
                      </w:rPr>
                    </w:pPr>
                    <w:r>
                      <w:rPr>
                        <w:sz w:val="16"/>
                        <w:szCs w:val="16"/>
                      </w:rPr>
                      <w:t>S52.LowFlow Cutoff</w:t>
                    </w:r>
                  </w:p>
                </w:txbxContent>
              </v:textbox>
            </v:shape>
            <v:shape id="_x0000_s4420" type="#_x0000_t176" style="position:absolute;left:7653;top:11408;width:1950;height:331">
              <v:textbox style="mso-next-textbox:#_x0000_s4420">
                <w:txbxContent>
                  <w:p w:rsidR="00D509FE" w:rsidRPr="0079133C" w:rsidRDefault="00D509FE" w:rsidP="00397EC8">
                    <w:pPr>
                      <w:rPr>
                        <w:sz w:val="16"/>
                        <w:szCs w:val="16"/>
                      </w:rPr>
                    </w:pPr>
                    <w:r>
                      <w:rPr>
                        <w:sz w:val="16"/>
                        <w:szCs w:val="16"/>
                      </w:rPr>
                      <w:t xml:space="preserve">S53. </w:t>
                    </w:r>
                    <w:proofErr w:type="spellStart"/>
                    <w:r>
                      <w:rPr>
                        <w:sz w:val="16"/>
                        <w:szCs w:val="16"/>
                      </w:rPr>
                      <w:t>PoorSig</w:t>
                    </w:r>
                    <w:proofErr w:type="spellEnd"/>
                    <w:r>
                      <w:rPr>
                        <w:sz w:val="16"/>
                        <w:szCs w:val="16"/>
                      </w:rPr>
                      <w:t xml:space="preserve"> Filter</w:t>
                    </w:r>
                  </w:p>
                </w:txbxContent>
              </v:textbox>
            </v:shape>
            <v:shape id="_x0000_s4421" type="#_x0000_t176" style="position:absolute;left:7653;top:11739;width:1950;height:331">
              <v:textbox style="mso-next-textbox:#_x0000_s4421">
                <w:txbxContent>
                  <w:p w:rsidR="00D509FE" w:rsidRPr="0079133C" w:rsidRDefault="00D509FE" w:rsidP="00397EC8">
                    <w:pPr>
                      <w:rPr>
                        <w:sz w:val="16"/>
                        <w:szCs w:val="16"/>
                      </w:rPr>
                    </w:pPr>
                    <w:r>
                      <w:rPr>
                        <w:sz w:val="16"/>
                        <w:szCs w:val="16"/>
                      </w:rPr>
                      <w:t>S54. Empty Pipe</w:t>
                    </w:r>
                  </w:p>
                </w:txbxContent>
              </v:textbox>
            </v:shape>
            <v:shape id="_x0000_s4422" type="#_x0000_t176" style="position:absolute;left:7653;top:12070;width:1950;height:331">
              <v:textbox style="mso-next-textbox:#_x0000_s4422">
                <w:txbxContent>
                  <w:p w:rsidR="00D509FE" w:rsidRPr="0079133C" w:rsidRDefault="00D509FE" w:rsidP="00397EC8">
                    <w:pPr>
                      <w:rPr>
                        <w:sz w:val="16"/>
                        <w:szCs w:val="16"/>
                      </w:rPr>
                    </w:pPr>
                    <w:r>
                      <w:rPr>
                        <w:sz w:val="16"/>
                        <w:szCs w:val="16"/>
                      </w:rPr>
                      <w:t xml:space="preserve">                  Exit</w:t>
                    </w:r>
                  </w:p>
                </w:txbxContent>
              </v:textbox>
            </v:shape>
            <v:shape id="_x0000_s4423" type="#_x0000_t32" style="position:absolute;left:3528;top:7169;width:885;height:1" o:connectortype="straight">
              <v:stroke endarrow="block"/>
            </v:shape>
            <v:shape id="_x0000_s4424" type="#_x0000_t32" style="position:absolute;left:3533;top:4829;width:880;height:4" o:connectortype="straight">
              <v:stroke endarrow="block"/>
            </v:shape>
            <v:shape id="_x0000_s4425" type="#_x0000_t32" style="position:absolute;left:3533;top:2309;width:1;height:10181" o:connectortype="straight"/>
            <v:shape id="_x0000_s4426" type="#_x0000_t32" style="position:absolute;left:3528;top:8609;width:859;height:1" o:connectortype="straight">
              <v:stroke endarrow="block"/>
            </v:shape>
            <v:shape id="_x0000_s4427" type="#_x0000_t32" style="position:absolute;left:3552;top:10912;width:861;height:2" o:connectortype="straight">
              <v:stroke endarrow="block"/>
            </v:shape>
            <v:shape id="_x0000_s4428" type="#_x0000_t176" style="position:absolute;left:4413;top:12247;width:2100;height:467">
              <v:textbox style="mso-next-textbox:#_x0000_s4428">
                <w:txbxContent>
                  <w:p w:rsidR="00D509FE" w:rsidRPr="00C93FBB" w:rsidRDefault="00D509FE" w:rsidP="00397EC8">
                    <w:pPr>
                      <w:rPr>
                        <w:sz w:val="20"/>
                        <w:szCs w:val="20"/>
                      </w:rPr>
                    </w:pPr>
                    <w:r>
                      <w:t xml:space="preserve">         </w:t>
                    </w:r>
                    <w:r>
                      <w:rPr>
                        <w:sz w:val="20"/>
                        <w:szCs w:val="20"/>
                      </w:rPr>
                      <w:t>6.</w:t>
                    </w:r>
                    <w:r w:rsidRPr="00C93FBB">
                      <w:rPr>
                        <w:sz w:val="20"/>
                        <w:szCs w:val="20"/>
                      </w:rPr>
                      <w:t xml:space="preserve"> </w:t>
                    </w:r>
                    <w:r>
                      <w:rPr>
                        <w:sz w:val="20"/>
                        <w:szCs w:val="20"/>
                      </w:rPr>
                      <w:t>Exit</w:t>
                    </w:r>
                  </w:p>
                  <w:p w:rsidR="00D509FE" w:rsidRDefault="00D509FE" w:rsidP="00397EC8"/>
                </w:txbxContent>
              </v:textbox>
            </v:shape>
            <v:shape id="_x0000_s4429" type="#_x0000_t32" style="position:absolute;left:3533;top:12490;width:880;height:1" o:connectortype="straight">
              <v:stroke endarrow="block"/>
            </v:shape>
            <v:shape id="_x0000_s4430" type="#_x0000_t32" style="position:absolute;left:7059;top:7168;width:0;height:901" o:connectortype="straight"/>
            <v:shape id="_x0000_s4431" type="#_x0000_t32" style="position:absolute;left:7059;top:7456;width:570;height:0" o:connectortype="straight">
              <v:stroke endarrow="block"/>
            </v:shape>
            <v:shape id="_x0000_s4432" type="#_x0000_t32" style="position:absolute;left:7059;top:7709;width:570;height:0" o:connectortype="straight">
              <v:stroke endarrow="block"/>
            </v:shape>
            <v:shape id="_x0000_s4433" type="#_x0000_t32" style="position:absolute;left:7059;top:8069;width:570;height:0" o:connectortype="straight">
              <v:stroke endarrow="block"/>
            </v:shape>
            <v:shape id="_x0000_s4434" type="#_x0000_t32" style="position:absolute;left:7097;top:8670;width:9;height:1674" o:connectortype="straight"/>
            <v:shape id="_x0000_s4435" type="#_x0000_t32" style="position:absolute;left:7080;top:8969;width:570;height:0" o:connectortype="straight">
              <v:stroke endarrow="block"/>
            </v:shape>
            <v:shape id="_x0000_s4436" type="#_x0000_t32" style="position:absolute;left:7114;top:9329;width:570;height:0" o:connectortype="straight">
              <v:stroke endarrow="block"/>
            </v:shape>
            <v:shape id="_x0000_s4437" type="#_x0000_t32" style="position:absolute;left:7097;top:9689;width:570;height:0" o:connectortype="straight">
              <v:stroke endarrow="block"/>
            </v:shape>
            <v:shape id="_x0000_s4438" type="#_x0000_t32" style="position:absolute;left:7106;top:10018;width:570;height:0" o:connectortype="straight">
              <v:stroke endarrow="block"/>
            </v:shape>
            <v:shape id="_x0000_s4439" type="#_x0000_t32" style="position:absolute;left:7111;top:10344;width:570;height:0" o:connectortype="straight">
              <v:stroke endarrow="block"/>
            </v:shape>
            <v:shape id="_x0000_s4440" type="#_x0000_t32" style="position:absolute;left:7064;top:11241;width:570;height:0" o:connectortype="straight">
              <v:stroke endarrow="block"/>
            </v:shape>
            <v:shape id="_x0000_s4441" type="#_x0000_t32" style="position:absolute;left:7080;top:11581;width:570;height:0" o:connectortype="straight">
              <v:stroke endarrow="block"/>
            </v:shape>
            <v:shape id="_x0000_s4442" type="#_x0000_t32" style="position:absolute;left:7080;top:11920;width:570;height:0" o:connectortype="straight">
              <v:stroke endarrow="block"/>
            </v:shape>
            <v:shape id="_x0000_s4443" type="#_x0000_t32" style="position:absolute;left:7080;top:12247;width:570;height:0" o:connectortype="straight">
              <v:stroke endarrow="block"/>
            </v:shape>
            <v:shape id="_x0000_s4444" type="#_x0000_t32" style="position:absolute;left:7064;top:10915;width:0;height:1332" o:connectortype="straight"/>
            <v:shape id="_x0000_s4445" type="#_x0000_t32" style="position:absolute;left:3528;top:2309;width:885;height:1" o:connectortype="straight">
              <v:stroke endarrow="block"/>
            </v:shape>
            <v:oval id="_x0000_s4446" style="position:absolute;left:2030;top:5909;width:1030;height:619" fillcolor="white [3201]" strokecolor="black [3213]" strokeweight="2.5pt">
              <v:shadow color="#868686"/>
              <v:textbox style="mso-next-textbox:#_x0000_s4446">
                <w:txbxContent>
                  <w:p w:rsidR="00D509FE" w:rsidRPr="00B23244" w:rsidRDefault="00D509FE" w:rsidP="00397EC8">
                    <w:pPr>
                      <w:rPr>
                        <w:b/>
                        <w:sz w:val="28"/>
                        <w:szCs w:val="28"/>
                      </w:rPr>
                    </w:pPr>
                    <w:r>
                      <w:rPr>
                        <w:b/>
                        <w:sz w:val="28"/>
                        <w:szCs w:val="28"/>
                      </w:rPr>
                      <w:t xml:space="preserve"> SET</w:t>
                    </w:r>
                  </w:p>
                </w:txbxContent>
              </v:textbox>
            </v:oval>
            <v:shape id="_x0000_s4447" type="#_x0000_t32" style="position:absolute;left:3060;top:6300;width:474;height:0" o:connectortype="straight"/>
          </v:group>
        </w:pict>
      </w:r>
    </w:p>
    <w:p w:rsidR="00B2228A" w:rsidRPr="003C3EF1" w:rsidRDefault="00B2228A" w:rsidP="0005055A">
      <w:pPr>
        <w:tabs>
          <w:tab w:val="left" w:pos="180"/>
          <w:tab w:val="left" w:pos="450"/>
          <w:tab w:val="left" w:pos="720"/>
        </w:tabs>
        <w:spacing w:line="360" w:lineRule="auto"/>
        <w:rPr>
          <w:rFonts w:ascii="Times New Roman" w:hAnsi="Times New Roman"/>
          <w:b/>
          <w:sz w:val="28"/>
          <w:szCs w:val="28"/>
        </w:rPr>
      </w:pPr>
    </w:p>
    <w:p w:rsidR="00562693" w:rsidRPr="003C3EF1" w:rsidRDefault="00562693" w:rsidP="0005055A">
      <w:pPr>
        <w:tabs>
          <w:tab w:val="left" w:pos="180"/>
          <w:tab w:val="left" w:pos="450"/>
          <w:tab w:val="left" w:pos="720"/>
        </w:tabs>
        <w:spacing w:line="360" w:lineRule="auto"/>
        <w:rPr>
          <w:rFonts w:ascii="Times New Roman" w:hAnsi="Times New Roman"/>
          <w:sz w:val="24"/>
          <w:szCs w:val="24"/>
        </w:rPr>
      </w:pPr>
    </w:p>
    <w:p w:rsidR="00562693" w:rsidRPr="003C3EF1" w:rsidRDefault="00562693" w:rsidP="0005055A">
      <w:pPr>
        <w:tabs>
          <w:tab w:val="left" w:pos="180"/>
          <w:tab w:val="left" w:pos="450"/>
          <w:tab w:val="left" w:pos="720"/>
        </w:tabs>
        <w:spacing w:line="360" w:lineRule="auto"/>
        <w:rPr>
          <w:rFonts w:ascii="Times New Roman" w:hAnsi="Times New Roman"/>
          <w:sz w:val="24"/>
          <w:szCs w:val="24"/>
        </w:rPr>
      </w:pPr>
    </w:p>
    <w:p w:rsidR="0052036D" w:rsidRPr="003C3EF1" w:rsidRDefault="0052036D" w:rsidP="005B4284">
      <w:pPr>
        <w:pStyle w:val="ListParagraph"/>
        <w:tabs>
          <w:tab w:val="left" w:pos="180"/>
          <w:tab w:val="left" w:pos="450"/>
          <w:tab w:val="left" w:pos="720"/>
        </w:tabs>
        <w:spacing w:line="360" w:lineRule="auto"/>
        <w:ind w:left="0" w:firstLine="720"/>
        <w:rPr>
          <w:rFonts w:ascii="Times New Roman" w:hAnsi="Times New Roman"/>
          <w:b/>
          <w:sz w:val="28"/>
          <w:szCs w:val="28"/>
        </w:rPr>
      </w:pPr>
    </w:p>
    <w:p w:rsidR="0052036D" w:rsidRPr="003C3EF1" w:rsidRDefault="0052036D" w:rsidP="005B4284">
      <w:pPr>
        <w:pStyle w:val="ListParagraph"/>
        <w:tabs>
          <w:tab w:val="left" w:pos="180"/>
          <w:tab w:val="left" w:pos="450"/>
          <w:tab w:val="left" w:pos="720"/>
        </w:tabs>
        <w:spacing w:line="360" w:lineRule="auto"/>
        <w:ind w:left="0" w:firstLine="720"/>
        <w:rPr>
          <w:rFonts w:ascii="Times New Roman" w:hAnsi="Times New Roman"/>
          <w:b/>
          <w:sz w:val="28"/>
          <w:szCs w:val="28"/>
        </w:rPr>
      </w:pPr>
    </w:p>
    <w:p w:rsidR="008241C9" w:rsidRDefault="008241C9"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F71088" w:rsidRDefault="00F71088" w:rsidP="00595791">
      <w:pPr>
        <w:pStyle w:val="ListParagraph"/>
        <w:tabs>
          <w:tab w:val="left" w:pos="180"/>
          <w:tab w:val="left" w:pos="450"/>
          <w:tab w:val="left" w:pos="720"/>
        </w:tabs>
        <w:spacing w:line="360" w:lineRule="auto"/>
        <w:ind w:left="0" w:firstLine="720"/>
      </w:pPr>
    </w:p>
    <w:p w:rsidR="00F71088" w:rsidRDefault="00F71088">
      <w:pPr>
        <w:spacing w:after="0"/>
      </w:pPr>
      <w:r>
        <w:br w:type="page"/>
      </w:r>
    </w:p>
    <w:p w:rsidR="00595791" w:rsidRPr="003C3EF1" w:rsidRDefault="00595791" w:rsidP="00595791">
      <w:pPr>
        <w:pStyle w:val="ListParagraph"/>
        <w:tabs>
          <w:tab w:val="left" w:pos="180"/>
          <w:tab w:val="left" w:pos="450"/>
          <w:tab w:val="left" w:pos="720"/>
        </w:tabs>
        <w:spacing w:line="360" w:lineRule="auto"/>
        <w:ind w:left="0" w:firstLine="720"/>
        <w:rPr>
          <w:rFonts w:ascii="Times New Roman" w:hAnsi="Times New Roman"/>
          <w:b/>
          <w:sz w:val="28"/>
          <w:szCs w:val="28"/>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595791" w:rsidRDefault="003D6079"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r>
        <w:rPr>
          <w:rFonts w:ascii="Times New Roman" w:hAnsi="Times New Roman"/>
          <w:b/>
          <w:noProof/>
          <w:sz w:val="28"/>
          <w:szCs w:val="28"/>
          <w:lang w:eastAsia="zh-CN"/>
        </w:rPr>
        <w:pict>
          <v:group id="_x0000_s4660" style="position:absolute;left:0;text-align:left;margin-left:9pt;margin-top:19.5pt;width:385.5pt;height:306.8pt;z-index:251811328" coordorigin="1980,2453" coordsize="7710,6136">
            <v:shape id="_x0000_s4661" type="#_x0000_t176" style="position:absolute;left:7740;top:3159;width:1950;height:330">
              <v:textbox style="mso-next-textbox:#_x0000_s4661">
                <w:txbxContent>
                  <w:p w:rsidR="00D509FE" w:rsidRPr="0079133C" w:rsidRDefault="00D509FE" w:rsidP="00F71088">
                    <w:pPr>
                      <w:rPr>
                        <w:sz w:val="16"/>
                        <w:szCs w:val="16"/>
                      </w:rPr>
                    </w:pPr>
                    <w:r>
                      <w:rPr>
                        <w:sz w:val="16"/>
                        <w:szCs w:val="16"/>
                      </w:rPr>
                      <w:t>1. Basic 4 Items</w:t>
                    </w:r>
                  </w:p>
                </w:txbxContent>
              </v:textbox>
            </v:shape>
            <v:shape id="_x0000_s4662" type="#_x0000_t176" style="position:absolute;left:7740;top:3489;width:1950;height:330">
              <v:textbox style="mso-next-textbox:#_x0000_s4662">
                <w:txbxContent>
                  <w:p w:rsidR="00D509FE" w:rsidRPr="0079133C" w:rsidRDefault="00D509FE" w:rsidP="00F71088">
                    <w:pPr>
                      <w:rPr>
                        <w:sz w:val="16"/>
                        <w:szCs w:val="16"/>
                      </w:rPr>
                    </w:pPr>
                    <w:r>
                      <w:rPr>
                        <w:sz w:val="16"/>
                        <w:szCs w:val="16"/>
                      </w:rPr>
                      <w:t>2. All 16 Items</w:t>
                    </w:r>
                  </w:p>
                </w:txbxContent>
              </v:textbox>
            </v:shape>
            <v:shape id="_x0000_s4663" type="#_x0000_t176" style="position:absolute;left:7740;top:4739;width:1950;height:330">
              <v:textbox style="mso-next-textbox:#_x0000_s4663">
                <w:txbxContent>
                  <w:p w:rsidR="00D509FE" w:rsidRPr="0079133C" w:rsidRDefault="00D509FE" w:rsidP="00F71088">
                    <w:pPr>
                      <w:rPr>
                        <w:sz w:val="16"/>
                        <w:szCs w:val="16"/>
                      </w:rPr>
                    </w:pPr>
                    <w:r>
                      <w:rPr>
                        <w:sz w:val="16"/>
                        <w:szCs w:val="16"/>
                      </w:rPr>
                      <w:t xml:space="preserve"> 2. Start Time</w:t>
                    </w:r>
                  </w:p>
                </w:txbxContent>
              </v:textbox>
            </v:shape>
            <v:shape id="_x0000_s4664" type="#_x0000_t176" style="position:absolute;left:7740;top:4409;width:1950;height:330">
              <v:textbox style="mso-next-textbox:#_x0000_s4664">
                <w:txbxContent>
                  <w:p w:rsidR="00D509FE" w:rsidRPr="0079133C" w:rsidRDefault="00D509FE" w:rsidP="00F71088">
                    <w:pPr>
                      <w:rPr>
                        <w:sz w:val="16"/>
                        <w:szCs w:val="16"/>
                      </w:rPr>
                    </w:pPr>
                    <w:r>
                      <w:rPr>
                        <w:sz w:val="16"/>
                        <w:szCs w:val="16"/>
                      </w:rPr>
                      <w:t>1. Log Interval</w:t>
                    </w:r>
                  </w:p>
                </w:txbxContent>
              </v:textbox>
            </v:shape>
            <v:shape id="_x0000_s4665" type="#_x0000_t176" style="position:absolute;left:7740;top:5069;width:1950;height:330">
              <v:textbox style="mso-next-textbox:#_x0000_s4665">
                <w:txbxContent>
                  <w:p w:rsidR="00D509FE" w:rsidRPr="0079133C" w:rsidRDefault="00D509FE" w:rsidP="00F71088">
                    <w:pPr>
                      <w:rPr>
                        <w:sz w:val="16"/>
                        <w:szCs w:val="16"/>
                      </w:rPr>
                    </w:pPr>
                    <w:r>
                      <w:rPr>
                        <w:sz w:val="16"/>
                        <w:szCs w:val="16"/>
                      </w:rPr>
                      <w:t xml:space="preserve"> 3. Stop Time</w:t>
                    </w:r>
                  </w:p>
                </w:txbxContent>
              </v:textbox>
            </v:shape>
            <v:shape id="_x0000_s4666" type="#_x0000_t176" style="position:absolute;left:7740;top:2520;width:1950;height:330">
              <v:textbox style="mso-next-textbox:#_x0000_s4666">
                <w:txbxContent>
                  <w:p w:rsidR="00D509FE" w:rsidRPr="0079133C" w:rsidRDefault="00D509FE" w:rsidP="00F71088">
                    <w:pPr>
                      <w:rPr>
                        <w:sz w:val="16"/>
                        <w:szCs w:val="16"/>
                      </w:rPr>
                    </w:pPr>
                    <w:r>
                      <w:rPr>
                        <w:sz w:val="16"/>
                        <w:szCs w:val="16"/>
                      </w:rPr>
                      <w:t>L10. File Name:</w:t>
                    </w:r>
                  </w:p>
                </w:txbxContent>
              </v:textbox>
            </v:shape>
            <v:shape id="_x0000_s4667" type="#_x0000_t176" style="position:absolute;left:4427;top:2453;width:2100;height:467">
              <v:textbox style="mso-next-textbox:#_x0000_s4667">
                <w:txbxContent>
                  <w:p w:rsidR="00D509FE" w:rsidRPr="00C93FBB" w:rsidRDefault="00D509FE" w:rsidP="00F71088">
                    <w:pPr>
                      <w:rPr>
                        <w:sz w:val="20"/>
                        <w:szCs w:val="20"/>
                      </w:rPr>
                    </w:pPr>
                    <w:r>
                      <w:t xml:space="preserve">       </w:t>
                    </w:r>
                    <w:r>
                      <w:rPr>
                        <w:sz w:val="20"/>
                        <w:szCs w:val="20"/>
                      </w:rPr>
                      <w:t>1</w:t>
                    </w:r>
                    <w:r w:rsidRPr="00C93FBB">
                      <w:rPr>
                        <w:sz w:val="20"/>
                        <w:szCs w:val="20"/>
                      </w:rPr>
                      <w:t xml:space="preserve">. </w:t>
                    </w:r>
                    <w:r>
                      <w:rPr>
                        <w:sz w:val="20"/>
                        <w:szCs w:val="20"/>
                      </w:rPr>
                      <w:t>Save to</w:t>
                    </w:r>
                  </w:p>
                  <w:p w:rsidR="00D509FE" w:rsidRDefault="00D509FE" w:rsidP="00F71088"/>
                </w:txbxContent>
              </v:textbox>
            </v:shape>
            <v:shape id="_x0000_s4668" type="#_x0000_t32" style="position:absolute;left:3420;top:2683;width:1007;height:1" o:connectortype="straight">
              <v:stroke endarrow="block"/>
            </v:shape>
            <v:shape id="_x0000_s4669" type="#_x0000_t32" style="position:absolute;left:6527;top:2683;width:1213;height:1;flip:y" o:connectortype="straight">
              <v:stroke endarrow="block"/>
            </v:shape>
            <v:shape id="_x0000_s4670" type="#_x0000_t176" style="position:absolute;left:4453;top:3240;width:2100;height:467">
              <v:textbox style="mso-next-textbox:#_x0000_s4670">
                <w:txbxContent>
                  <w:p w:rsidR="00D509FE" w:rsidRPr="00C93FBB" w:rsidRDefault="00D509FE" w:rsidP="00F71088">
                    <w:pPr>
                      <w:rPr>
                        <w:sz w:val="20"/>
                        <w:szCs w:val="20"/>
                      </w:rPr>
                    </w:pPr>
                    <w:r>
                      <w:t xml:space="preserve">       </w:t>
                    </w:r>
                    <w:r>
                      <w:rPr>
                        <w:sz w:val="20"/>
                        <w:szCs w:val="20"/>
                      </w:rPr>
                      <w:t>2</w:t>
                    </w:r>
                    <w:r w:rsidRPr="00C93FBB">
                      <w:rPr>
                        <w:sz w:val="20"/>
                        <w:szCs w:val="20"/>
                      </w:rPr>
                      <w:t xml:space="preserve">. </w:t>
                    </w:r>
                    <w:r>
                      <w:rPr>
                        <w:sz w:val="20"/>
                        <w:szCs w:val="20"/>
                      </w:rPr>
                      <w:t>Log Items</w:t>
                    </w:r>
                  </w:p>
                  <w:p w:rsidR="00D509FE" w:rsidRDefault="00D509FE" w:rsidP="00F71088"/>
                </w:txbxContent>
              </v:textbox>
            </v:shape>
            <v:shape id="_x0000_s4671" type="#_x0000_t32" style="position:absolute;left:6553;top:3373;width:1187;height:1" o:connectortype="straight">
              <v:stroke endarrow="block"/>
            </v:shape>
            <v:shape id="_x0000_s4672" type="#_x0000_t176" style="position:absolute;left:7740;top:3819;width:1950;height:331">
              <v:textbox style="mso-next-textbox:#_x0000_s4672">
                <w:txbxContent>
                  <w:p w:rsidR="00D509FE" w:rsidRPr="0079133C" w:rsidRDefault="00D509FE" w:rsidP="00F71088">
                    <w:pPr>
                      <w:rPr>
                        <w:sz w:val="16"/>
                        <w:szCs w:val="16"/>
                      </w:rPr>
                    </w:pPr>
                    <w:r>
                      <w:rPr>
                        <w:sz w:val="16"/>
                        <w:szCs w:val="16"/>
                      </w:rPr>
                      <w:t xml:space="preserve">                  Exit</w:t>
                    </w:r>
                  </w:p>
                </w:txbxContent>
              </v:textbox>
            </v:shape>
            <v:shape id="_x0000_s4673" type="#_x0000_t176" style="position:absolute;left:4453;top:4341;width:2100;height:467">
              <v:textbox style="mso-next-textbox:#_x0000_s4673">
                <w:txbxContent>
                  <w:p w:rsidR="00D509FE" w:rsidRPr="00C93FBB" w:rsidRDefault="00D509FE" w:rsidP="00F71088">
                    <w:pPr>
                      <w:rPr>
                        <w:sz w:val="20"/>
                        <w:szCs w:val="20"/>
                      </w:rPr>
                    </w:pPr>
                    <w:r>
                      <w:t xml:space="preserve">       </w:t>
                    </w:r>
                    <w:r>
                      <w:rPr>
                        <w:sz w:val="20"/>
                        <w:szCs w:val="20"/>
                      </w:rPr>
                      <w:t>3</w:t>
                    </w:r>
                    <w:r w:rsidRPr="00C93FBB">
                      <w:rPr>
                        <w:sz w:val="20"/>
                        <w:szCs w:val="20"/>
                      </w:rPr>
                      <w:t xml:space="preserve">. </w:t>
                    </w:r>
                    <w:r>
                      <w:rPr>
                        <w:sz w:val="20"/>
                        <w:szCs w:val="20"/>
                      </w:rPr>
                      <w:t>Schedule</w:t>
                    </w:r>
                  </w:p>
                  <w:p w:rsidR="00D509FE" w:rsidRDefault="00D509FE" w:rsidP="00F71088"/>
                </w:txbxContent>
              </v:textbox>
            </v:shape>
            <v:shape id="_x0000_s4674" type="#_x0000_t32" style="position:absolute;left:6553;top:4574;width:1187;height:1" o:connectortype="straight">
              <v:stroke endarrow="block"/>
            </v:shape>
            <v:shape id="_x0000_s4675" type="#_x0000_t176" style="position:absolute;left:7740;top:5399;width:1950;height:331">
              <v:textbox style="mso-next-textbox:#_x0000_s4675">
                <w:txbxContent>
                  <w:p w:rsidR="00D509FE" w:rsidRPr="0079133C" w:rsidRDefault="00D509FE" w:rsidP="00F71088">
                    <w:pPr>
                      <w:rPr>
                        <w:sz w:val="16"/>
                        <w:szCs w:val="16"/>
                      </w:rPr>
                    </w:pPr>
                    <w:r>
                      <w:rPr>
                        <w:sz w:val="16"/>
                        <w:szCs w:val="16"/>
                      </w:rPr>
                      <w:t xml:space="preserve">                  Exit</w:t>
                    </w:r>
                  </w:p>
                </w:txbxContent>
              </v:textbox>
            </v:shape>
            <v:shape id="_x0000_s4676" type="#_x0000_t176" style="position:absolute;left:4461;top:5967;width:2100;height:467">
              <v:textbox style="mso-next-textbox:#_x0000_s4676">
                <w:txbxContent>
                  <w:p w:rsidR="00D509FE" w:rsidRPr="00C93FBB" w:rsidRDefault="00D509FE" w:rsidP="00F71088">
                    <w:pPr>
                      <w:rPr>
                        <w:sz w:val="20"/>
                        <w:szCs w:val="20"/>
                      </w:rPr>
                    </w:pPr>
                    <w:r>
                      <w:t xml:space="preserve">       </w:t>
                    </w:r>
                    <w:r>
                      <w:rPr>
                        <w:sz w:val="20"/>
                        <w:szCs w:val="20"/>
                      </w:rPr>
                      <w:t>4. View Log</w:t>
                    </w:r>
                    <w:r w:rsidRPr="00C93FBB">
                      <w:rPr>
                        <w:sz w:val="20"/>
                        <w:szCs w:val="20"/>
                      </w:rPr>
                      <w:t xml:space="preserve"> </w:t>
                    </w:r>
                    <w:r>
                      <w:rPr>
                        <w:sz w:val="20"/>
                        <w:szCs w:val="20"/>
                      </w:rPr>
                      <w:t>Schedule</w:t>
                    </w:r>
                  </w:p>
                  <w:p w:rsidR="00D509FE" w:rsidRDefault="00D509FE" w:rsidP="00F71088"/>
                </w:txbxContent>
              </v:textbox>
            </v:shape>
            <v:shape id="_x0000_s4677" type="#_x0000_t32" style="position:absolute;left:6561;top:6149;width:1187;height:1" o:connectortype="straight">
              <v:stroke endarrow="block"/>
            </v:shape>
            <v:shape id="_x0000_s4678" type="#_x0000_t176" style="position:absolute;left:7740;top:5967;width:1950;height:331">
              <v:textbox style="mso-next-textbox:#_x0000_s4678">
                <w:txbxContent>
                  <w:p w:rsidR="00D509FE" w:rsidRPr="0079133C" w:rsidRDefault="00D509FE" w:rsidP="00F71088">
                    <w:pPr>
                      <w:rPr>
                        <w:sz w:val="16"/>
                        <w:szCs w:val="16"/>
                      </w:rPr>
                    </w:pPr>
                    <w:r>
                      <w:rPr>
                        <w:sz w:val="16"/>
                        <w:szCs w:val="16"/>
                      </w:rPr>
                      <w:t xml:space="preserve">        Displays log file</w:t>
                    </w:r>
                  </w:p>
                </w:txbxContent>
              </v:textbox>
            </v:shape>
            <v:shape id="_x0000_s4679" type="#_x0000_t176" style="position:absolute;left:4461;top:6677;width:2100;height:467">
              <v:textbox style="mso-next-textbox:#_x0000_s4679">
                <w:txbxContent>
                  <w:p w:rsidR="00D509FE" w:rsidRPr="00C93FBB" w:rsidRDefault="00D509FE" w:rsidP="00F71088">
                    <w:pPr>
                      <w:rPr>
                        <w:sz w:val="20"/>
                        <w:szCs w:val="20"/>
                      </w:rPr>
                    </w:pPr>
                    <w:r>
                      <w:t xml:space="preserve">       </w:t>
                    </w:r>
                    <w:r>
                      <w:rPr>
                        <w:sz w:val="20"/>
                        <w:szCs w:val="20"/>
                      </w:rPr>
                      <w:t>5. Clear Log</w:t>
                    </w:r>
                    <w:r w:rsidRPr="00C93FBB">
                      <w:rPr>
                        <w:sz w:val="20"/>
                        <w:szCs w:val="20"/>
                      </w:rPr>
                      <w:t xml:space="preserve"> </w:t>
                    </w:r>
                    <w:r>
                      <w:rPr>
                        <w:sz w:val="20"/>
                        <w:szCs w:val="20"/>
                      </w:rPr>
                      <w:t>Schedule</w:t>
                    </w:r>
                  </w:p>
                  <w:p w:rsidR="00D509FE" w:rsidRDefault="00D509FE" w:rsidP="00F71088"/>
                </w:txbxContent>
              </v:textbox>
            </v:shape>
            <v:shape id="_x0000_s4680" type="#_x0000_t176" style="position:absolute;left:7740;top:6542;width:1950;height:331">
              <v:textbox style="mso-next-textbox:#_x0000_s4680">
                <w:txbxContent>
                  <w:p w:rsidR="00D509FE" w:rsidRPr="0079133C" w:rsidRDefault="00D509FE" w:rsidP="00F71088">
                    <w:pPr>
                      <w:rPr>
                        <w:sz w:val="16"/>
                        <w:szCs w:val="16"/>
                      </w:rPr>
                    </w:pPr>
                    <w:r>
                      <w:rPr>
                        <w:sz w:val="16"/>
                        <w:szCs w:val="16"/>
                      </w:rPr>
                      <w:t xml:space="preserve">        Clears log file</w:t>
                    </w:r>
                  </w:p>
                </w:txbxContent>
              </v:textbox>
            </v:shape>
            <v:shape id="_x0000_s4681" type="#_x0000_t32" style="position:absolute;left:6561;top:6744;width:1187;height:1" o:connectortype="straight">
              <v:stroke endarrow="block"/>
            </v:shape>
            <v:shape id="_x0000_s4682" type="#_x0000_t32" style="position:absolute;left:7170;top:3375;width:0;height:640" o:connectortype="straight"/>
            <v:shape id="_x0000_s4683" type="#_x0000_t32" style="position:absolute;left:7170;top:4572;width:0;height:978" o:connectortype="straight"/>
            <v:shape id="_x0000_s4684" type="#_x0000_t32" style="position:absolute;left:7170;top:3707;width:570;height:0" o:connectortype="straight">
              <v:stroke endarrow="block"/>
            </v:shape>
            <v:shape id="_x0000_s4685" type="#_x0000_t32" style="position:absolute;left:7170;top:4015;width:570;height:0" o:connectortype="straight">
              <v:stroke endarrow="block"/>
            </v:shape>
            <v:shape id="_x0000_s4686" type="#_x0000_t32" style="position:absolute;left:7195;top:4868;width:545;height:1" o:connectortype="straight">
              <v:stroke endarrow="block"/>
            </v:shape>
            <v:shape id="_x0000_s4687" type="#_x0000_t32" style="position:absolute;left:7200;top:5211;width:548;height:1" o:connectortype="straight">
              <v:stroke endarrow="block"/>
            </v:shape>
            <v:shape id="_x0000_s4688" type="#_x0000_t32" style="position:absolute;left:7170;top:5550;width:570;height:0" o:connectortype="straight">
              <v:stroke endarrow="block"/>
            </v:shape>
            <v:shape id="_x0000_s4689" type="#_x0000_t176" style="position:absolute;left:4453;top:7384;width:2100;height:467">
              <v:textbox style="mso-next-textbox:#_x0000_s4689">
                <w:txbxContent>
                  <w:p w:rsidR="00D509FE" w:rsidRPr="00C93FBB" w:rsidRDefault="00D509FE" w:rsidP="00F71088">
                    <w:pPr>
                      <w:rPr>
                        <w:sz w:val="20"/>
                        <w:szCs w:val="20"/>
                      </w:rPr>
                    </w:pPr>
                    <w:r>
                      <w:t xml:space="preserve">       </w:t>
                    </w:r>
                    <w:proofErr w:type="gramStart"/>
                    <w:r>
                      <w:rPr>
                        <w:sz w:val="20"/>
                        <w:szCs w:val="20"/>
                      </w:rPr>
                      <w:t xml:space="preserve">6. </w:t>
                    </w:r>
                    <w:proofErr w:type="spellStart"/>
                    <w:r>
                      <w:rPr>
                        <w:sz w:val="20"/>
                        <w:szCs w:val="20"/>
                      </w:rPr>
                      <w:t>Stp</w:t>
                    </w:r>
                    <w:proofErr w:type="spellEnd"/>
                    <w:proofErr w:type="gramEnd"/>
                    <w:r>
                      <w:rPr>
                        <w:sz w:val="20"/>
                        <w:szCs w:val="20"/>
                      </w:rPr>
                      <w:t xml:space="preserve"> Collection</w:t>
                    </w:r>
                    <w:r w:rsidRPr="00C93FBB">
                      <w:rPr>
                        <w:sz w:val="20"/>
                        <w:szCs w:val="20"/>
                      </w:rPr>
                      <w:t xml:space="preserve"> </w:t>
                    </w:r>
                    <w:r>
                      <w:rPr>
                        <w:sz w:val="20"/>
                        <w:szCs w:val="20"/>
                      </w:rPr>
                      <w:t>Schedule</w:t>
                    </w:r>
                  </w:p>
                  <w:p w:rsidR="00D509FE" w:rsidRDefault="00D509FE" w:rsidP="00F71088"/>
                </w:txbxContent>
              </v:textbox>
            </v:shape>
            <v:shape id="_x0000_s4690" type="#_x0000_t176" style="position:absolute;left:7740;top:7384;width:1950;height:331">
              <v:textbox style="mso-next-textbox:#_x0000_s4690">
                <w:txbxContent>
                  <w:p w:rsidR="00D509FE" w:rsidRPr="00EA4165" w:rsidRDefault="00D509FE" w:rsidP="00F71088">
                    <w:pPr>
                      <w:rPr>
                        <w:sz w:val="16"/>
                        <w:szCs w:val="16"/>
                      </w:rPr>
                    </w:pPr>
                    <w:proofErr w:type="gramStart"/>
                    <w:r>
                      <w:rPr>
                        <w:sz w:val="16"/>
                        <w:szCs w:val="16"/>
                      </w:rPr>
                      <w:t>1.YES</w:t>
                    </w:r>
                    <w:proofErr w:type="gramEnd"/>
                  </w:p>
                </w:txbxContent>
              </v:textbox>
            </v:shape>
            <v:shape id="_x0000_s4691" type="#_x0000_t32" style="position:absolute;left:6561;top:7574;width:1187;height:1" o:connectortype="straight">
              <v:stroke endarrow="block"/>
            </v:shape>
            <v:shape id="_x0000_s4692" type="#_x0000_t176" style="position:absolute;left:7740;top:7715;width:1950;height:331">
              <v:textbox style="mso-next-textbox:#_x0000_s4692">
                <w:txbxContent>
                  <w:p w:rsidR="00D509FE" w:rsidRPr="00EA4165" w:rsidRDefault="00D509FE" w:rsidP="00F71088">
                    <w:pPr>
                      <w:rPr>
                        <w:sz w:val="16"/>
                        <w:szCs w:val="16"/>
                      </w:rPr>
                    </w:pPr>
                    <w:proofErr w:type="gramStart"/>
                    <w:r>
                      <w:rPr>
                        <w:sz w:val="16"/>
                        <w:szCs w:val="16"/>
                      </w:rPr>
                      <w:t>2.</w:t>
                    </w:r>
                    <w:r w:rsidRPr="00EA4165">
                      <w:rPr>
                        <w:sz w:val="16"/>
                        <w:szCs w:val="16"/>
                      </w:rPr>
                      <w:t>NO</w:t>
                    </w:r>
                    <w:proofErr w:type="gramEnd"/>
                  </w:p>
                </w:txbxContent>
              </v:textbox>
            </v:shape>
            <v:shape id="_x0000_s4693" type="#_x0000_t32" style="position:absolute;left:7200;top:7929;width:548;height:1" o:connectortype="straight">
              <v:stroke endarrow="block"/>
            </v:shape>
            <v:shape id="_x0000_s4694" type="#_x0000_t32" style="position:absolute;left:7195;top:7576;width:0;height:354" o:connectortype="straight"/>
            <v:shape id="_x0000_s4695" type="#_x0000_t176" style="position:absolute;left:4453;top:8122;width:2100;height:467">
              <v:textbox style="mso-next-textbox:#_x0000_s4695">
                <w:txbxContent>
                  <w:p w:rsidR="00D509FE" w:rsidRPr="00C93FBB" w:rsidRDefault="00D509FE" w:rsidP="00F71088">
                    <w:pPr>
                      <w:rPr>
                        <w:sz w:val="20"/>
                        <w:szCs w:val="20"/>
                      </w:rPr>
                    </w:pPr>
                    <w:r>
                      <w:t xml:space="preserve">        7</w:t>
                    </w:r>
                    <w:r>
                      <w:rPr>
                        <w:sz w:val="20"/>
                        <w:szCs w:val="20"/>
                      </w:rPr>
                      <w:t>.</w:t>
                    </w:r>
                    <w:r w:rsidRPr="00C93FBB">
                      <w:rPr>
                        <w:sz w:val="20"/>
                        <w:szCs w:val="20"/>
                      </w:rPr>
                      <w:t xml:space="preserve"> </w:t>
                    </w:r>
                    <w:r>
                      <w:rPr>
                        <w:sz w:val="20"/>
                        <w:szCs w:val="20"/>
                      </w:rPr>
                      <w:t>Exit</w:t>
                    </w:r>
                  </w:p>
                  <w:p w:rsidR="00D509FE" w:rsidRDefault="00D509FE" w:rsidP="00F71088"/>
                </w:txbxContent>
              </v:textbox>
            </v:shape>
            <v:shape id="_x0000_s4696" type="#_x0000_t32" style="position:absolute;left:3420;top:3488;width:1033;height:1;flip:y" o:connectortype="straight">
              <v:stroke endarrow="block"/>
            </v:shape>
            <v:shape id="_x0000_s4697" type="#_x0000_t32" style="position:absolute;left:3420;top:4575;width:1033;height:1" o:connectortype="straight">
              <v:stroke endarrow="block"/>
            </v:shape>
            <v:shape id="_x0000_s4698" type="#_x0000_t32" style="position:absolute;left:3420;top:6221;width:1041;height:0" o:connectortype="straight">
              <v:stroke endarrow="block"/>
            </v:shape>
            <v:shape id="_x0000_s4699" type="#_x0000_t32" style="position:absolute;left:3420;top:6949;width:1033;height:1" o:connectortype="straight">
              <v:stroke endarrow="block"/>
            </v:shape>
            <v:shape id="_x0000_s4700" type="#_x0000_t32" style="position:absolute;left:3420;top:7574;width:1041;height:3" o:connectortype="straight">
              <v:stroke endarrow="block"/>
            </v:shape>
            <v:shape id="_x0000_s4701" type="#_x0000_t32" style="position:absolute;left:3420;top:8405;width:1041;height:1" o:connectortype="straight">
              <v:stroke endarrow="block"/>
            </v:shape>
            <v:shape id="_x0000_s4702" type="#_x0000_t32" style="position:absolute;left:3420;top:2700;width:6;height:5720" o:connectortype="straight"/>
            <v:oval id="_x0000_s4703" style="position:absolute;left:1980;top:4931;width:1030;height:619" fillcolor="white [3201]" strokecolor="black [3213]" strokeweight="2.5pt">
              <v:shadow color="#868686"/>
              <v:textbox style="mso-next-textbox:#_x0000_s4703">
                <w:txbxContent>
                  <w:p w:rsidR="00D509FE" w:rsidRPr="00B23244" w:rsidRDefault="00D509FE" w:rsidP="00F71088">
                    <w:pPr>
                      <w:rPr>
                        <w:b/>
                        <w:sz w:val="28"/>
                        <w:szCs w:val="28"/>
                      </w:rPr>
                    </w:pPr>
                    <w:r>
                      <w:rPr>
                        <w:b/>
                        <w:sz w:val="28"/>
                        <w:szCs w:val="28"/>
                      </w:rPr>
                      <w:t>LOG</w:t>
                    </w:r>
                    <w:r w:rsidRPr="00B23244">
                      <w:rPr>
                        <w:b/>
                        <w:sz w:val="28"/>
                        <w:szCs w:val="28"/>
                      </w:rPr>
                      <w:t xml:space="preserve"> </w:t>
                    </w:r>
                  </w:p>
                </w:txbxContent>
              </v:textbox>
            </v:oval>
            <v:shape id="_x0000_s4704" type="#_x0000_t32" style="position:absolute;left:3022;top:5211;width:404;height:0" o:connectortype="straight"/>
          </v:group>
        </w:pict>
      </w:r>
    </w:p>
    <w:p w:rsidR="00595791" w:rsidRDefault="00595791"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F71088">
      <w:pPr>
        <w:spacing w:after="0"/>
        <w:rPr>
          <w:rFonts w:ascii="Times New Roman" w:hAnsi="Times New Roman"/>
          <w:b/>
          <w:sz w:val="28"/>
          <w:szCs w:val="28"/>
          <w:lang w:eastAsia="zh-CN"/>
        </w:rPr>
      </w:pPr>
    </w:p>
    <w:p w:rsidR="00F71088" w:rsidRDefault="00F71088">
      <w:pPr>
        <w:spacing w:after="0"/>
        <w:rPr>
          <w:rFonts w:ascii="Times New Roman" w:hAnsi="Times New Roman"/>
          <w:b/>
          <w:sz w:val="28"/>
          <w:szCs w:val="28"/>
          <w:lang w:eastAsia="zh-CN"/>
        </w:rPr>
      </w:pPr>
      <w:r>
        <w:rPr>
          <w:rFonts w:ascii="Times New Roman" w:hAnsi="Times New Roman"/>
          <w:b/>
          <w:sz w:val="28"/>
          <w:szCs w:val="28"/>
          <w:lang w:eastAsia="zh-CN"/>
        </w:rPr>
        <w:br w:type="page"/>
      </w: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3D6079">
      <w:pPr>
        <w:spacing w:after="0"/>
        <w:rPr>
          <w:rFonts w:ascii="Times New Roman" w:hAnsi="Times New Roman"/>
          <w:b/>
          <w:sz w:val="28"/>
          <w:szCs w:val="28"/>
          <w:lang w:eastAsia="zh-CN"/>
        </w:rPr>
      </w:pPr>
      <w:r>
        <w:rPr>
          <w:rFonts w:ascii="Times New Roman" w:hAnsi="Times New Roman"/>
          <w:b/>
          <w:noProof/>
          <w:sz w:val="28"/>
          <w:szCs w:val="28"/>
          <w:lang w:eastAsia="zh-CN"/>
        </w:rPr>
        <w:pict>
          <v:group id="_x0000_s4619" style="position:absolute;margin-left:9pt;margin-top:50.2pt;width:376.9pt;height:250.9pt;z-index:251810304" coordorigin="1980,5349" coordsize="7538,5018">
            <v:shape id="_x0000_s4620" type="#_x0000_t176" style="position:absolute;left:7544;top:7561;width:1950;height:331">
              <v:textbox style="mso-next-textbox:#_x0000_s4620">
                <w:txbxContent>
                  <w:p w:rsidR="00D509FE" w:rsidRPr="00EA4165" w:rsidRDefault="00D509FE" w:rsidP="00F71088">
                    <w:pPr>
                      <w:rPr>
                        <w:sz w:val="16"/>
                        <w:szCs w:val="16"/>
                      </w:rPr>
                    </w:pPr>
                    <w:proofErr w:type="gramStart"/>
                    <w:r>
                      <w:rPr>
                        <w:sz w:val="16"/>
                        <w:szCs w:val="16"/>
                      </w:rPr>
                      <w:t>2.Close</w:t>
                    </w:r>
                    <w:proofErr w:type="gramEnd"/>
                    <w:r>
                      <w:rPr>
                        <w:sz w:val="16"/>
                        <w:szCs w:val="16"/>
                      </w:rPr>
                      <w:t xml:space="preserve"> Sampling</w:t>
                    </w:r>
                  </w:p>
                </w:txbxContent>
              </v:textbox>
            </v:shape>
            <v:shape id="_x0000_s4621" type="#_x0000_t176" style="position:absolute;left:7560;top:9180;width:1950;height:331">
              <v:textbox style="mso-next-textbox:#_x0000_s4621">
                <w:txbxContent>
                  <w:p w:rsidR="00D509FE" w:rsidRPr="00EA4165" w:rsidRDefault="00D509FE" w:rsidP="00F71088">
                    <w:pPr>
                      <w:rPr>
                        <w:sz w:val="16"/>
                        <w:szCs w:val="16"/>
                      </w:rPr>
                    </w:pPr>
                    <w:proofErr w:type="gramStart"/>
                    <w:r>
                      <w:rPr>
                        <w:sz w:val="16"/>
                        <w:szCs w:val="16"/>
                      </w:rPr>
                      <w:t>1.T1</w:t>
                    </w:r>
                    <w:proofErr w:type="gramEnd"/>
                    <w:r>
                      <w:rPr>
                        <w:sz w:val="16"/>
                        <w:szCs w:val="16"/>
                      </w:rPr>
                      <w:t>/T2</w:t>
                    </w:r>
                  </w:p>
                </w:txbxContent>
              </v:textbox>
            </v:shape>
            <v:shape id="_x0000_s4622" type="#_x0000_t176" style="position:absolute;left:7544;top:5950;width:1950;height:331">
              <v:textbox style="mso-next-textbox:#_x0000_s4622">
                <w:txbxContent>
                  <w:p w:rsidR="00D509FE" w:rsidRPr="00EA4165" w:rsidRDefault="00D509FE" w:rsidP="00F71088">
                    <w:pPr>
                      <w:rPr>
                        <w:sz w:val="16"/>
                        <w:szCs w:val="16"/>
                      </w:rPr>
                    </w:pPr>
                    <w:proofErr w:type="gramStart"/>
                    <w:r>
                      <w:rPr>
                        <w:sz w:val="16"/>
                        <w:szCs w:val="16"/>
                      </w:rPr>
                      <w:t>1.Man</w:t>
                    </w:r>
                    <w:proofErr w:type="gramEnd"/>
                    <w:r>
                      <w:rPr>
                        <w:sz w:val="16"/>
                        <w:szCs w:val="16"/>
                      </w:rPr>
                      <w:t xml:space="preserve"> Totalizer</w:t>
                    </w:r>
                  </w:p>
                </w:txbxContent>
              </v:textbox>
            </v:shape>
            <v:shape id="_x0000_s4623" type="#_x0000_t176" style="position:absolute;left:7544;top:5349;width:1950;height:331">
              <v:textbox style="mso-next-textbox:#_x0000_s4623">
                <w:txbxContent>
                  <w:p w:rsidR="00D509FE" w:rsidRPr="00EA4165" w:rsidRDefault="00D509FE" w:rsidP="00F71088">
                    <w:pPr>
                      <w:rPr>
                        <w:sz w:val="16"/>
                        <w:szCs w:val="16"/>
                      </w:rPr>
                    </w:pPr>
                    <w:r>
                      <w:rPr>
                        <w:sz w:val="16"/>
                        <w:szCs w:val="16"/>
                      </w:rPr>
                      <w:t>C10</w:t>
                    </w:r>
                    <w:proofErr w:type="gramStart"/>
                    <w:r>
                      <w:rPr>
                        <w:sz w:val="16"/>
                        <w:szCs w:val="16"/>
                      </w:rPr>
                      <w:t>:Zero</w:t>
                    </w:r>
                    <w:proofErr w:type="gramEnd"/>
                    <w:r>
                      <w:rPr>
                        <w:sz w:val="16"/>
                        <w:szCs w:val="16"/>
                      </w:rPr>
                      <w:t xml:space="preserve"> Cal Instructions</w:t>
                    </w:r>
                  </w:p>
                </w:txbxContent>
              </v:textbox>
            </v:shape>
            <v:shape id="_x0000_s4624" type="#_x0000_t32" style="position:absolute;left:6600;top:5515;width:944;height:1" o:connectortype="straight">
              <v:stroke endarrow="block"/>
            </v:shape>
            <v:shape id="_x0000_s4625" type="#_x0000_t176" style="position:absolute;left:4500;top:5349;width:2100;height:467">
              <v:textbox style="mso-next-textbox:#_x0000_s4625">
                <w:txbxContent>
                  <w:p w:rsidR="00D509FE" w:rsidRPr="00C93FBB" w:rsidRDefault="00D509FE" w:rsidP="00F71088">
                    <w:pPr>
                      <w:rPr>
                        <w:sz w:val="20"/>
                        <w:szCs w:val="20"/>
                      </w:rPr>
                    </w:pPr>
                    <w:r>
                      <w:t xml:space="preserve">       </w:t>
                    </w:r>
                    <w:r>
                      <w:rPr>
                        <w:sz w:val="20"/>
                        <w:szCs w:val="20"/>
                      </w:rPr>
                      <w:t>1</w:t>
                    </w:r>
                    <w:r w:rsidRPr="00C93FBB">
                      <w:rPr>
                        <w:sz w:val="20"/>
                        <w:szCs w:val="20"/>
                      </w:rPr>
                      <w:t xml:space="preserve">. </w:t>
                    </w:r>
                    <w:r>
                      <w:rPr>
                        <w:sz w:val="20"/>
                        <w:szCs w:val="20"/>
                      </w:rPr>
                      <w:t>Zero Cal</w:t>
                    </w:r>
                  </w:p>
                  <w:p w:rsidR="00D509FE" w:rsidRDefault="00D509FE" w:rsidP="00F71088"/>
                </w:txbxContent>
              </v:textbox>
            </v:shape>
            <v:shape id="_x0000_s4626" type="#_x0000_t32" style="position:absolute;left:3426;top:5515;width:1074;height:1;flip:y" o:connectortype="straight">
              <v:stroke endarrow="block"/>
            </v:shape>
            <v:shape id="_x0000_s4627" type="#_x0000_t32" style="position:absolute;left:3420;top:5515;width:6;height:4566;flip:x" o:connectortype="straight"/>
            <v:shape id="_x0000_s4628" type="#_x0000_t176" style="position:absolute;left:4500;top:6056;width:2100;height:467">
              <v:textbox style="mso-next-textbox:#_x0000_s4628">
                <w:txbxContent>
                  <w:p w:rsidR="00D509FE" w:rsidRPr="00C93FBB" w:rsidRDefault="00D509FE" w:rsidP="00F71088">
                    <w:pPr>
                      <w:rPr>
                        <w:sz w:val="20"/>
                        <w:szCs w:val="20"/>
                      </w:rPr>
                    </w:pPr>
                    <w:r>
                      <w:t xml:space="preserve">       </w:t>
                    </w:r>
                    <w:r>
                      <w:rPr>
                        <w:sz w:val="20"/>
                        <w:szCs w:val="20"/>
                      </w:rPr>
                      <w:t>2</w:t>
                    </w:r>
                    <w:r w:rsidRPr="00C93FBB">
                      <w:rPr>
                        <w:sz w:val="20"/>
                        <w:szCs w:val="20"/>
                      </w:rPr>
                      <w:t xml:space="preserve">. </w:t>
                    </w:r>
                    <w:r>
                      <w:rPr>
                        <w:sz w:val="20"/>
                        <w:szCs w:val="20"/>
                      </w:rPr>
                      <w:t>Linear Cal</w:t>
                    </w:r>
                  </w:p>
                  <w:p w:rsidR="00D509FE" w:rsidRDefault="00D509FE" w:rsidP="00F71088"/>
                </w:txbxContent>
              </v:textbox>
            </v:shape>
            <v:shape id="_x0000_s4629" type="#_x0000_t32" style="position:absolute;left:6600;top:6168;width:944;height:0" o:connectortype="straight">
              <v:stroke endarrow="block"/>
            </v:shape>
            <v:shape id="_x0000_s4630" type="#_x0000_t176" style="position:absolute;left:7544;top:6281;width:1950;height:331">
              <v:textbox style="mso-next-textbox:#_x0000_s4630">
                <w:txbxContent>
                  <w:p w:rsidR="00D509FE" w:rsidRPr="00EA4165" w:rsidRDefault="00D509FE" w:rsidP="00F71088">
                    <w:pPr>
                      <w:rPr>
                        <w:sz w:val="16"/>
                        <w:szCs w:val="16"/>
                      </w:rPr>
                    </w:pPr>
                    <w:proofErr w:type="gramStart"/>
                    <w:r>
                      <w:rPr>
                        <w:sz w:val="16"/>
                        <w:szCs w:val="16"/>
                      </w:rPr>
                      <w:t>2.Linear</w:t>
                    </w:r>
                    <w:proofErr w:type="gramEnd"/>
                    <w:r>
                      <w:rPr>
                        <w:sz w:val="16"/>
                        <w:szCs w:val="16"/>
                      </w:rPr>
                      <w:t xml:space="preserve"> Table</w:t>
                    </w:r>
                  </w:p>
                </w:txbxContent>
              </v:textbox>
            </v:shape>
            <v:shape id="_x0000_s4631" type="#_x0000_t176" style="position:absolute;left:7544;top:6612;width:1950;height:331">
              <v:textbox style="mso-next-textbox:#_x0000_s4631">
                <w:txbxContent>
                  <w:p w:rsidR="00D509FE" w:rsidRPr="00EA4165" w:rsidRDefault="00D509FE" w:rsidP="00F71088">
                    <w:pPr>
                      <w:rPr>
                        <w:sz w:val="16"/>
                        <w:szCs w:val="16"/>
                      </w:rPr>
                    </w:pPr>
                    <w:proofErr w:type="gramStart"/>
                    <w:r>
                      <w:rPr>
                        <w:sz w:val="16"/>
                        <w:szCs w:val="16"/>
                      </w:rPr>
                      <w:t>3.Exit</w:t>
                    </w:r>
                    <w:proofErr w:type="gramEnd"/>
                  </w:p>
                </w:txbxContent>
              </v:textbox>
            </v:shape>
            <v:shape id="_x0000_s4632" type="#_x0000_t176" style="position:absolute;left:4500;top:7094;width:2100;height:467">
              <v:textbox style="mso-next-textbox:#_x0000_s4632">
                <w:txbxContent>
                  <w:p w:rsidR="00D509FE" w:rsidRPr="00C93FBB" w:rsidRDefault="00D509FE" w:rsidP="00F71088">
                    <w:pPr>
                      <w:rPr>
                        <w:sz w:val="20"/>
                        <w:szCs w:val="20"/>
                      </w:rPr>
                    </w:pPr>
                    <w:r>
                      <w:t xml:space="preserve">       </w:t>
                    </w:r>
                    <w:r>
                      <w:rPr>
                        <w:sz w:val="20"/>
                        <w:szCs w:val="20"/>
                      </w:rPr>
                      <w:t>3</w:t>
                    </w:r>
                    <w:r w:rsidRPr="00C93FBB">
                      <w:rPr>
                        <w:sz w:val="20"/>
                        <w:szCs w:val="20"/>
                      </w:rPr>
                      <w:t xml:space="preserve">. </w:t>
                    </w:r>
                    <w:r>
                      <w:rPr>
                        <w:sz w:val="20"/>
                        <w:szCs w:val="20"/>
                      </w:rPr>
                      <w:t>0/4-20mA Cal</w:t>
                    </w:r>
                  </w:p>
                  <w:p w:rsidR="00D509FE" w:rsidRDefault="00D509FE" w:rsidP="00F71088"/>
                </w:txbxContent>
              </v:textbox>
            </v:shape>
            <v:shape id="_x0000_s4633" type="#_x0000_t176" style="position:absolute;left:4500;top:9180;width:2100;height:467">
              <v:textbox style="mso-next-textbox:#_x0000_s4633">
                <w:txbxContent>
                  <w:p w:rsidR="00D509FE" w:rsidRPr="00C93FBB" w:rsidRDefault="00D509FE" w:rsidP="00F71088">
                    <w:pPr>
                      <w:rPr>
                        <w:sz w:val="20"/>
                        <w:szCs w:val="20"/>
                      </w:rPr>
                    </w:pPr>
                    <w:r>
                      <w:t xml:space="preserve">       </w:t>
                    </w:r>
                    <w:r>
                      <w:rPr>
                        <w:sz w:val="20"/>
                        <w:szCs w:val="20"/>
                      </w:rPr>
                      <w:t>4</w:t>
                    </w:r>
                    <w:r w:rsidRPr="00C93FBB">
                      <w:rPr>
                        <w:sz w:val="20"/>
                        <w:szCs w:val="20"/>
                      </w:rPr>
                      <w:t xml:space="preserve">. </w:t>
                    </w:r>
                    <w:r>
                      <w:rPr>
                        <w:sz w:val="20"/>
                        <w:szCs w:val="20"/>
                      </w:rPr>
                      <w:t>Temp Cal</w:t>
                    </w:r>
                  </w:p>
                  <w:p w:rsidR="00D509FE" w:rsidRDefault="00D509FE" w:rsidP="00F71088"/>
                </w:txbxContent>
              </v:textbox>
            </v:shape>
            <v:shape id="_x0000_s4634" type="#_x0000_t176" style="position:absolute;left:7544;top:7230;width:1950;height:331">
              <v:textbox style="mso-next-textbox:#_x0000_s4634">
                <w:txbxContent>
                  <w:p w:rsidR="00D509FE" w:rsidRPr="00EA4165" w:rsidRDefault="00D509FE" w:rsidP="00F71088">
                    <w:pPr>
                      <w:rPr>
                        <w:sz w:val="16"/>
                        <w:szCs w:val="16"/>
                      </w:rPr>
                    </w:pPr>
                    <w:proofErr w:type="gramStart"/>
                    <w:r>
                      <w:rPr>
                        <w:sz w:val="16"/>
                        <w:szCs w:val="16"/>
                      </w:rPr>
                      <w:t>1.Start</w:t>
                    </w:r>
                    <w:proofErr w:type="gramEnd"/>
                    <w:r>
                      <w:rPr>
                        <w:sz w:val="16"/>
                        <w:szCs w:val="16"/>
                      </w:rPr>
                      <w:t xml:space="preserve"> Sampling</w:t>
                    </w:r>
                  </w:p>
                </w:txbxContent>
              </v:textbox>
            </v:shape>
            <v:shape id="_x0000_s4635" type="#_x0000_t32" style="position:absolute;left:6600;top:7321;width:944;height:1" o:connectortype="straight">
              <v:stroke endarrow="block"/>
            </v:shape>
            <v:shape id="_x0000_s4636" type="#_x0000_t176" style="position:absolute;left:7544;top:7892;width:1950;height:331">
              <v:textbox style="mso-next-textbox:#_x0000_s4636">
                <w:txbxContent>
                  <w:p w:rsidR="00D509FE" w:rsidRPr="00EA4165" w:rsidRDefault="00D509FE" w:rsidP="00F71088">
                    <w:pPr>
                      <w:rPr>
                        <w:sz w:val="16"/>
                        <w:szCs w:val="16"/>
                      </w:rPr>
                    </w:pPr>
                    <w:r>
                      <w:rPr>
                        <w:sz w:val="16"/>
                        <w:szCs w:val="16"/>
                      </w:rPr>
                      <w:t>3.</w:t>
                    </w:r>
                    <w:r w:rsidRPr="00917E60">
                      <w:rPr>
                        <w:sz w:val="16"/>
                        <w:szCs w:val="16"/>
                      </w:rPr>
                      <w:t xml:space="preserve"> </w:t>
                    </w:r>
                    <w:r>
                      <w:rPr>
                        <w:sz w:val="16"/>
                        <w:szCs w:val="16"/>
                      </w:rPr>
                      <w:t>Verify</w:t>
                    </w:r>
                  </w:p>
                </w:txbxContent>
              </v:textbox>
            </v:shape>
            <v:shape id="_x0000_s4637" type="#_x0000_t32" style="position:absolute;left:6996;top:6523;width:548;height:1" o:connectortype="straight">
              <v:stroke endarrow="block"/>
            </v:shape>
            <v:shape id="_x0000_s4638" type="#_x0000_t32" style="position:absolute;left:6996;top:6833;width:548;height:1" o:connectortype="straight">
              <v:stroke endarrow="block"/>
            </v:shape>
            <v:shape id="_x0000_s4639" type="#_x0000_t32" style="position:absolute;left:6996;top:6167;width:1;height:666" o:connectortype="straight"/>
            <v:shape id="_x0000_s4640" type="#_x0000_t32" style="position:absolute;left:3420;top:6281;width:1080;height:1" o:connectortype="straight">
              <v:stroke endarrow="block"/>
            </v:shape>
            <v:shape id="_x0000_s4641" type="#_x0000_t32" style="position:absolute;left:3426;top:7322;width:1074;height:0" o:connectortype="straight">
              <v:stroke endarrow="block"/>
            </v:shape>
            <v:shape id="_x0000_s4642" type="#_x0000_t32" style="position:absolute;left:6624;top:9344;width:944;height:4" o:connectortype="straight">
              <v:stroke endarrow="block"/>
            </v:shape>
            <v:shape id="_x0000_s4643" type="#_x0000_t32" style="position:absolute;left:3414;top:9360;width:1080;height:1" o:connectortype="straight">
              <v:stroke endarrow="block"/>
            </v:shape>
            <v:shape id="_x0000_s4644" type="#_x0000_t32" style="position:absolute;left:6997;top:7688;width:548;height:1" o:connectortype="straight">
              <v:stroke endarrow="block"/>
            </v:shape>
            <v:shape id="_x0000_s4645" type="#_x0000_t32" style="position:absolute;left:6996;top:8069;width:548;height:1" o:connectortype="straight">
              <v:stroke endarrow="block"/>
            </v:shape>
            <v:shape id="_x0000_s4646" type="#_x0000_t32" style="position:absolute;left:6997;top:7322;width:23;height:1496" o:connectortype="straight"/>
            <v:shape id="_x0000_s4647" type="#_x0000_t176" style="position:absolute;left:7568;top:9511;width:1950;height:331">
              <v:textbox style="mso-next-textbox:#_x0000_s4647">
                <w:txbxContent>
                  <w:p w:rsidR="00D509FE" w:rsidRPr="00EA4165" w:rsidRDefault="00D509FE" w:rsidP="00F71088">
                    <w:pPr>
                      <w:rPr>
                        <w:sz w:val="16"/>
                        <w:szCs w:val="16"/>
                      </w:rPr>
                    </w:pPr>
                    <w:proofErr w:type="gramStart"/>
                    <w:r>
                      <w:rPr>
                        <w:sz w:val="16"/>
                        <w:szCs w:val="16"/>
                      </w:rPr>
                      <w:t>2.Calibrate</w:t>
                    </w:r>
                    <w:proofErr w:type="gramEnd"/>
                  </w:p>
                </w:txbxContent>
              </v:textbox>
            </v:shape>
            <v:shape id="_x0000_s4648" type="#_x0000_t176" style="position:absolute;left:7568;top:9842;width:1950;height:331">
              <v:textbox style="mso-next-textbox:#_x0000_s4648">
                <w:txbxContent>
                  <w:p w:rsidR="00D509FE" w:rsidRPr="00A77BC5" w:rsidRDefault="00D509FE" w:rsidP="00F71088">
                    <w:pPr>
                      <w:rPr>
                        <w:szCs w:val="16"/>
                      </w:rPr>
                    </w:pPr>
                    <w:proofErr w:type="gramStart"/>
                    <w:r>
                      <w:rPr>
                        <w:sz w:val="16"/>
                        <w:szCs w:val="16"/>
                      </w:rPr>
                      <w:t>3.Exit</w:t>
                    </w:r>
                    <w:proofErr w:type="gramEnd"/>
                  </w:p>
                </w:txbxContent>
              </v:textbox>
            </v:shape>
            <v:shape id="_x0000_s4649" type="#_x0000_t176" style="position:absolute;left:4524;top:9900;width:2100;height:467">
              <v:textbox style="mso-next-textbox:#_x0000_s4649">
                <w:txbxContent>
                  <w:p w:rsidR="00D509FE" w:rsidRPr="00C93FBB" w:rsidRDefault="00D509FE" w:rsidP="00F71088">
                    <w:pPr>
                      <w:rPr>
                        <w:sz w:val="20"/>
                        <w:szCs w:val="20"/>
                      </w:rPr>
                    </w:pPr>
                    <w:r>
                      <w:t xml:space="preserve">       </w:t>
                    </w:r>
                    <w:r>
                      <w:rPr>
                        <w:sz w:val="20"/>
                        <w:szCs w:val="20"/>
                      </w:rPr>
                      <w:t>5. Exit</w:t>
                    </w:r>
                  </w:p>
                  <w:p w:rsidR="00D509FE" w:rsidRDefault="00D509FE" w:rsidP="00F71088"/>
                </w:txbxContent>
              </v:textbox>
            </v:shape>
            <v:shape id="_x0000_s4650" type="#_x0000_t32" style="position:absolute;left:3420;top:10080;width:1104;height:0" o:connectortype="straight">
              <v:stroke endarrow="block"/>
            </v:shape>
            <v:shape id="_x0000_s4651" type="#_x0000_t32" style="position:absolute;left:7020;top:9333;width:1;height:748" o:connectortype="straight"/>
            <v:shape id="_x0000_s4652" type="#_x0000_t32" style="position:absolute;left:7012;top:8818;width:548;height:1" o:connectortype="straight">
              <v:stroke endarrow="block"/>
            </v:shape>
            <v:shape id="_x0000_s4653" type="#_x0000_t32" style="position:absolute;left:7020;top:10080;width:548;height:1" o:connectortype="straight">
              <v:stroke endarrow="block"/>
            </v:shape>
            <v:oval id="_x0000_s4654" style="position:absolute;left:1980;top:7321;width:1030;height:619" fillcolor="white [3201]" strokecolor="black [3213]" strokeweight="2.5pt">
              <v:shadow color="#868686"/>
              <v:textbox style="mso-next-textbox:#_x0000_s4654">
                <w:txbxContent>
                  <w:p w:rsidR="00D509FE" w:rsidRPr="00B23244" w:rsidRDefault="00D509FE" w:rsidP="00F71088">
                    <w:pPr>
                      <w:rPr>
                        <w:b/>
                        <w:sz w:val="28"/>
                        <w:szCs w:val="28"/>
                      </w:rPr>
                    </w:pPr>
                    <w:r>
                      <w:rPr>
                        <w:b/>
                        <w:sz w:val="28"/>
                        <w:szCs w:val="28"/>
                      </w:rPr>
                      <w:t>CAL</w:t>
                    </w:r>
                  </w:p>
                </w:txbxContent>
              </v:textbox>
            </v:oval>
            <v:shape id="_x0000_s4655" type="#_x0000_t176" style="position:absolute;left:7560;top:8223;width:1950;height:331">
              <v:textbox style="mso-next-textbox:#_x0000_s4655">
                <w:txbxContent>
                  <w:p w:rsidR="00D509FE" w:rsidRPr="00EA4165" w:rsidRDefault="00D509FE" w:rsidP="00F71088">
                    <w:pPr>
                      <w:rPr>
                        <w:sz w:val="16"/>
                        <w:szCs w:val="16"/>
                      </w:rPr>
                    </w:pPr>
                    <w:proofErr w:type="gramStart"/>
                    <w:r>
                      <w:rPr>
                        <w:sz w:val="16"/>
                        <w:szCs w:val="16"/>
                      </w:rPr>
                      <w:t>4.Calibrate</w:t>
                    </w:r>
                    <w:proofErr w:type="gramEnd"/>
                  </w:p>
                </w:txbxContent>
              </v:textbox>
            </v:shape>
            <v:shape id="_x0000_s4656" type="#_x0000_t176" style="position:absolute;left:7560;top:8554;width:1950;height:331">
              <v:textbox style="mso-next-textbox:#_x0000_s4656">
                <w:txbxContent>
                  <w:p w:rsidR="00D509FE" w:rsidRPr="00A77BC5" w:rsidRDefault="00D509FE" w:rsidP="00F71088">
                    <w:pPr>
                      <w:rPr>
                        <w:szCs w:val="16"/>
                      </w:rPr>
                    </w:pPr>
                    <w:proofErr w:type="gramStart"/>
                    <w:r>
                      <w:rPr>
                        <w:sz w:val="16"/>
                        <w:szCs w:val="16"/>
                      </w:rPr>
                      <w:t>5.Exit</w:t>
                    </w:r>
                    <w:proofErr w:type="gramEnd"/>
                  </w:p>
                </w:txbxContent>
              </v:textbox>
            </v:shape>
            <v:shape id="_x0000_s4657" type="#_x0000_t32" style="position:absolute;left:7020;top:8460;width:548;height:1" o:connectortype="straight">
              <v:stroke endarrow="block"/>
            </v:shape>
            <v:shape id="_x0000_s4658" type="#_x0000_t32" style="position:absolute;left:7021;top:9721;width:548;height:1" o:connectortype="straight">
              <v:stroke endarrow="block"/>
            </v:shape>
            <v:shape id="_x0000_s4659" type="#_x0000_t32" style="position:absolute;left:3010;top:7560;width:404;height:0" o:connectortype="straight"/>
          </v:group>
        </w:pict>
      </w:r>
      <w:r w:rsidR="00F71088">
        <w:rPr>
          <w:rFonts w:ascii="Times New Roman" w:hAnsi="Times New Roman"/>
          <w:b/>
          <w:sz w:val="28"/>
          <w:szCs w:val="28"/>
          <w:lang w:eastAsia="zh-CN"/>
        </w:rPr>
        <w:br w:type="page"/>
      </w: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3D6079">
      <w:pPr>
        <w:spacing w:after="0"/>
        <w:rPr>
          <w:rFonts w:ascii="Times New Roman" w:hAnsi="Times New Roman"/>
          <w:b/>
          <w:sz w:val="28"/>
          <w:szCs w:val="28"/>
          <w:lang w:eastAsia="zh-CN"/>
        </w:rPr>
      </w:pPr>
      <w:r>
        <w:rPr>
          <w:rFonts w:ascii="Times New Roman" w:hAnsi="Times New Roman"/>
          <w:b/>
          <w:noProof/>
          <w:sz w:val="28"/>
          <w:szCs w:val="28"/>
          <w:lang w:eastAsia="zh-CN"/>
        </w:rPr>
        <w:pict>
          <v:group id="_x0000_s4705" style="position:absolute;margin-left:9pt;margin-top:49.65pt;width:385.55pt;height:579.7pt;z-index:251812352" coordorigin="1980,2626" coordsize="7711,11594">
            <v:shape id="_x0000_s4706" type="#_x0000_t32" style="position:absolute;left:6600;top:2849;width:1141;height:2" o:connectortype="straight">
              <v:stroke endarrow="block"/>
            </v:shape>
            <v:shape id="_x0000_s4707" type="#_x0000_t32" style="position:absolute;left:7020;top:2849;width:1;height:1081" o:connectortype="straight"/>
            <v:shape id="_x0000_s4708" type="#_x0000_t32" style="position:absolute;left:7021;top:3209;width:719;height:1" o:connectortype="straight">
              <v:stroke endarrow="block"/>
            </v:shape>
            <v:shape id="_x0000_s4709" type="#_x0000_t32" style="position:absolute;left:7020;top:3569;width:720;height:1" o:connectortype="straight">
              <v:stroke endarrow="block"/>
            </v:shape>
            <v:shape id="_x0000_s4710" type="#_x0000_t32" style="position:absolute;left:3602;top:2851;width:898;height:0" o:connectortype="straight">
              <v:stroke endarrow="block"/>
            </v:shape>
            <v:shape id="_x0000_s4711" type="#_x0000_t32" style="position:absolute;left:2878;top:6809;width:722;height:0" o:connectortype="straight"/>
            <v:oval id="_x0000_s4712" style="position:absolute;left:1980;top:6446;width:900;height:900" strokeweight="2.25pt">
              <v:textbox style="mso-next-textbox:#_x0000_s4712">
                <w:txbxContent>
                  <w:p w:rsidR="00D509FE" w:rsidRPr="0068520C" w:rsidRDefault="00D509FE" w:rsidP="00F71088">
                    <w:pPr>
                      <w:rPr>
                        <w:sz w:val="32"/>
                        <w:szCs w:val="32"/>
                      </w:rPr>
                    </w:pPr>
                    <w:r>
                      <w:t xml:space="preserve">  </w:t>
                    </w:r>
                    <w:r w:rsidRPr="0068520C">
                      <w:rPr>
                        <w:b/>
                        <w:sz w:val="32"/>
                        <w:szCs w:val="32"/>
                      </w:rPr>
                      <w:t>M</w:t>
                    </w:r>
                  </w:p>
                </w:txbxContent>
              </v:textbox>
            </v:oval>
            <v:shape id="_x0000_s4713" type="#_x0000_t176" style="position:absolute;left:4500;top:2626;width:2100;height:467">
              <v:textbox style="mso-next-textbox:#_x0000_s4713">
                <w:txbxContent>
                  <w:p w:rsidR="00D509FE" w:rsidRPr="00C93FBB" w:rsidRDefault="00D509FE" w:rsidP="00F71088">
                    <w:pPr>
                      <w:rPr>
                        <w:sz w:val="20"/>
                        <w:szCs w:val="20"/>
                      </w:rPr>
                    </w:pPr>
                    <w:r>
                      <w:t xml:space="preserve">       </w:t>
                    </w:r>
                    <w:r>
                      <w:rPr>
                        <w:sz w:val="20"/>
                        <w:szCs w:val="20"/>
                      </w:rPr>
                      <w:t>1. Site</w:t>
                    </w:r>
                  </w:p>
                  <w:p w:rsidR="00D509FE" w:rsidRDefault="00D509FE" w:rsidP="00F71088"/>
                </w:txbxContent>
              </v:textbox>
            </v:shape>
            <v:shape id="_x0000_s4714" type="#_x0000_t176" style="position:absolute;left:4498;top:9720;width:2100;height:467">
              <v:textbox style="mso-next-textbox:#_x0000_s4714">
                <w:txbxContent>
                  <w:p w:rsidR="00D509FE" w:rsidRPr="00C93FBB" w:rsidRDefault="00D509FE" w:rsidP="00F71088">
                    <w:pPr>
                      <w:rPr>
                        <w:sz w:val="20"/>
                        <w:szCs w:val="20"/>
                      </w:rPr>
                    </w:pPr>
                    <w:r>
                      <w:t xml:space="preserve">       </w:t>
                    </w:r>
                    <w:r>
                      <w:rPr>
                        <w:sz w:val="20"/>
                        <w:szCs w:val="20"/>
                      </w:rPr>
                      <w:t>4. Totalizer</w:t>
                    </w:r>
                  </w:p>
                  <w:p w:rsidR="00D509FE" w:rsidRDefault="00D509FE" w:rsidP="00F71088"/>
                </w:txbxContent>
              </v:textbox>
            </v:shape>
            <v:shape id="_x0000_s4715" type="#_x0000_t176" style="position:absolute;left:4500;top:4109;width:2100;height:467">
              <v:textbox style="mso-next-textbox:#_x0000_s4715">
                <w:txbxContent>
                  <w:p w:rsidR="00D509FE" w:rsidRPr="00C93FBB" w:rsidRDefault="00D509FE" w:rsidP="00F71088">
                    <w:pPr>
                      <w:rPr>
                        <w:sz w:val="20"/>
                        <w:szCs w:val="20"/>
                      </w:rPr>
                    </w:pPr>
                    <w:r>
                      <w:t xml:space="preserve">       </w:t>
                    </w:r>
                    <w:r>
                      <w:rPr>
                        <w:sz w:val="20"/>
                        <w:szCs w:val="20"/>
                      </w:rPr>
                      <w:t>2. Diagnosis</w:t>
                    </w:r>
                  </w:p>
                  <w:p w:rsidR="00D509FE" w:rsidRDefault="00D509FE" w:rsidP="00F71088"/>
                </w:txbxContent>
              </v:textbox>
            </v:shape>
            <v:shape id="_x0000_s4716" type="#_x0000_t176" style="position:absolute;left:7740;top:2669;width:1950;height:331">
              <v:textbox style="mso-next-textbox:#_x0000_s4716">
                <w:txbxContent>
                  <w:p w:rsidR="00D509FE" w:rsidRPr="00653BF6" w:rsidRDefault="00D509FE" w:rsidP="00F71088">
                    <w:pPr>
                      <w:rPr>
                        <w:sz w:val="16"/>
                        <w:szCs w:val="16"/>
                      </w:rPr>
                    </w:pPr>
                    <w:proofErr w:type="gramStart"/>
                    <w:r>
                      <w:rPr>
                        <w:sz w:val="16"/>
                        <w:szCs w:val="16"/>
                      </w:rPr>
                      <w:t>1.Save</w:t>
                    </w:r>
                    <w:proofErr w:type="gramEnd"/>
                    <w:r>
                      <w:rPr>
                        <w:sz w:val="16"/>
                        <w:szCs w:val="16"/>
                      </w:rPr>
                      <w:t xml:space="preserve"> </w:t>
                    </w:r>
                    <w:r w:rsidRPr="00653BF6">
                      <w:rPr>
                        <w:sz w:val="16"/>
                        <w:szCs w:val="16"/>
                      </w:rPr>
                      <w:t>Site</w:t>
                    </w:r>
                  </w:p>
                </w:txbxContent>
              </v:textbox>
            </v:shape>
            <v:shape id="_x0000_s4717" type="#_x0000_t176" style="position:absolute;left:7740;top:3000;width:1950;height:331">
              <v:textbox style="mso-next-textbox:#_x0000_s4717">
                <w:txbxContent>
                  <w:p w:rsidR="00D509FE" w:rsidRPr="00EA4165" w:rsidRDefault="00D509FE" w:rsidP="00F71088">
                    <w:pPr>
                      <w:rPr>
                        <w:sz w:val="16"/>
                        <w:szCs w:val="16"/>
                      </w:rPr>
                    </w:pPr>
                    <w:proofErr w:type="gramStart"/>
                    <w:r>
                      <w:rPr>
                        <w:sz w:val="16"/>
                        <w:szCs w:val="16"/>
                      </w:rPr>
                      <w:t>2.Recall</w:t>
                    </w:r>
                    <w:proofErr w:type="gramEnd"/>
                    <w:r>
                      <w:rPr>
                        <w:sz w:val="16"/>
                        <w:szCs w:val="16"/>
                      </w:rPr>
                      <w:t xml:space="preserve"> Site</w:t>
                    </w:r>
                  </w:p>
                </w:txbxContent>
              </v:textbox>
            </v:shape>
            <v:shape id="_x0000_s4718" type="#_x0000_t176" style="position:absolute;left:7740;top:3331;width:1950;height:331">
              <v:textbox style="mso-next-textbox:#_x0000_s4718">
                <w:txbxContent>
                  <w:p w:rsidR="00D509FE" w:rsidRPr="00EA4165" w:rsidRDefault="00D509FE" w:rsidP="00F71088">
                    <w:pPr>
                      <w:rPr>
                        <w:sz w:val="16"/>
                        <w:szCs w:val="16"/>
                      </w:rPr>
                    </w:pPr>
                    <w:r>
                      <w:rPr>
                        <w:sz w:val="16"/>
                        <w:szCs w:val="16"/>
                      </w:rPr>
                      <w:t>3. Delete Site</w:t>
                    </w:r>
                  </w:p>
                </w:txbxContent>
              </v:textbox>
            </v:shape>
            <v:shape id="_x0000_s4719" type="#_x0000_t176" style="position:absolute;left:7740;top:3662;width:1950;height:331">
              <v:textbox style="mso-next-textbox:#_x0000_s4719">
                <w:txbxContent>
                  <w:p w:rsidR="00D509FE" w:rsidRPr="00EA4165" w:rsidRDefault="00D509FE" w:rsidP="00F71088">
                    <w:pPr>
                      <w:rPr>
                        <w:sz w:val="16"/>
                        <w:szCs w:val="16"/>
                      </w:rPr>
                    </w:pPr>
                    <w:proofErr w:type="gramStart"/>
                    <w:r>
                      <w:rPr>
                        <w:sz w:val="16"/>
                        <w:szCs w:val="16"/>
                      </w:rPr>
                      <w:t>4.Exit</w:t>
                    </w:r>
                    <w:proofErr w:type="gramEnd"/>
                  </w:p>
                </w:txbxContent>
              </v:textbox>
            </v:shape>
            <v:shape id="_x0000_s4720" type="#_x0000_t32" style="position:absolute;left:3602;top:4289;width:898;height:0" o:connectortype="straight">
              <v:stroke endarrow="block"/>
            </v:shape>
            <v:shape id="_x0000_s4721" type="#_x0000_t176" style="position:absolute;left:7740;top:4245;width:1950;height:331">
              <v:textbox style="mso-next-textbox:#_x0000_s4721">
                <w:txbxContent>
                  <w:p w:rsidR="00D509FE" w:rsidRPr="00653BF6" w:rsidRDefault="00D509FE" w:rsidP="00F71088">
                    <w:pPr>
                      <w:rPr>
                        <w:sz w:val="16"/>
                        <w:szCs w:val="16"/>
                      </w:rPr>
                    </w:pPr>
                    <w:proofErr w:type="gramStart"/>
                    <w:r>
                      <w:rPr>
                        <w:sz w:val="16"/>
                        <w:szCs w:val="16"/>
                      </w:rPr>
                      <w:t>1.Triplet</w:t>
                    </w:r>
                    <w:proofErr w:type="gramEnd"/>
                  </w:p>
                </w:txbxContent>
              </v:textbox>
            </v:shape>
            <v:shape id="_x0000_s4722" type="#_x0000_t176" style="position:absolute;left:7741;top:4576;width:1950;height:331">
              <v:textbox style="mso-next-textbox:#_x0000_s4722">
                <w:txbxContent>
                  <w:p w:rsidR="00D509FE" w:rsidRPr="00653BF6" w:rsidRDefault="00D509FE" w:rsidP="00F71088">
                    <w:pPr>
                      <w:rPr>
                        <w:sz w:val="16"/>
                        <w:szCs w:val="16"/>
                      </w:rPr>
                    </w:pPr>
                    <w:r>
                      <w:rPr>
                        <w:sz w:val="16"/>
                        <w:szCs w:val="16"/>
                      </w:rPr>
                      <w:t>2.</w:t>
                    </w:r>
                    <w:r w:rsidRPr="00E552D9">
                      <w:rPr>
                        <w:sz w:val="16"/>
                        <w:szCs w:val="16"/>
                      </w:rPr>
                      <w:t xml:space="preserve"> </w:t>
                    </w:r>
                    <w:r>
                      <w:rPr>
                        <w:sz w:val="16"/>
                        <w:szCs w:val="16"/>
                      </w:rPr>
                      <w:t>Sound speed</w:t>
                    </w:r>
                    <w:r>
                      <w:rPr>
                        <w:noProof/>
                        <w:sz w:val="16"/>
                        <w:szCs w:val="16"/>
                        <w:lang w:eastAsia="zh-CN"/>
                      </w:rPr>
                      <w:drawing>
                        <wp:inline distT="0" distB="0" distL="0" distR="0">
                          <wp:extent cx="1037590" cy="185246"/>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v:textbox>
            </v:shape>
            <v:shape id="_x0000_s4723" type="#_x0000_t176" style="position:absolute;left:7740;top:4907;width:1950;height:331">
              <v:textbox style="mso-next-textbox:#_x0000_s4723">
                <w:txbxContent>
                  <w:p w:rsidR="00D509FE" w:rsidRPr="00653BF6" w:rsidRDefault="00D509FE" w:rsidP="00F71088">
                    <w:pPr>
                      <w:rPr>
                        <w:sz w:val="16"/>
                        <w:szCs w:val="16"/>
                      </w:rPr>
                    </w:pPr>
                    <w:proofErr w:type="gramStart"/>
                    <w:r>
                      <w:rPr>
                        <w:sz w:val="16"/>
                        <w:szCs w:val="16"/>
                      </w:rPr>
                      <w:t>3.Transit</w:t>
                    </w:r>
                    <w:proofErr w:type="gramEnd"/>
                    <w:r>
                      <w:rPr>
                        <w:sz w:val="16"/>
                        <w:szCs w:val="16"/>
                      </w:rPr>
                      <w:t>-time</w:t>
                    </w:r>
                  </w:p>
                </w:txbxContent>
              </v:textbox>
            </v:shape>
            <v:shape id="_x0000_s4724" type="#_x0000_t176" style="position:absolute;left:7741;top:5238;width:1950;height:331">
              <v:textbox style="mso-next-textbox:#_x0000_s4724">
                <w:txbxContent>
                  <w:p w:rsidR="00D509FE" w:rsidRPr="00653BF6" w:rsidRDefault="00D509FE" w:rsidP="00F71088">
                    <w:pPr>
                      <w:rPr>
                        <w:sz w:val="16"/>
                        <w:szCs w:val="16"/>
                      </w:rPr>
                    </w:pPr>
                    <w:proofErr w:type="gramStart"/>
                    <w:r>
                      <w:rPr>
                        <w:sz w:val="16"/>
                        <w:szCs w:val="16"/>
                      </w:rPr>
                      <w:t>4.Reynolds</w:t>
                    </w:r>
                    <w:proofErr w:type="gramEnd"/>
                  </w:p>
                </w:txbxContent>
              </v:textbox>
            </v:shape>
            <v:shape id="_x0000_s4725" type="#_x0000_t176" style="position:absolute;left:7741;top:5569;width:1950;height:331">
              <v:textbox style="mso-next-textbox:#_x0000_s4725">
                <w:txbxContent>
                  <w:p w:rsidR="00D509FE" w:rsidRPr="00653BF6" w:rsidRDefault="00D509FE" w:rsidP="00F71088">
                    <w:pPr>
                      <w:rPr>
                        <w:sz w:val="16"/>
                        <w:szCs w:val="16"/>
                      </w:rPr>
                    </w:pPr>
                    <w:proofErr w:type="gramStart"/>
                    <w:r>
                      <w:rPr>
                        <w:sz w:val="16"/>
                        <w:szCs w:val="16"/>
                      </w:rPr>
                      <w:t>5.Exit</w:t>
                    </w:r>
                    <w:proofErr w:type="gramEnd"/>
                  </w:p>
                </w:txbxContent>
              </v:textbox>
            </v:shape>
            <v:shape id="_x0000_s4726" type="#_x0000_t176" style="position:absolute;left:4500;top:6089;width:2100;height:467">
              <v:textbox style="mso-next-textbox:#_x0000_s4726">
                <w:txbxContent>
                  <w:p w:rsidR="00D509FE" w:rsidRPr="00C93FBB" w:rsidRDefault="00D509FE" w:rsidP="00F71088">
                    <w:pPr>
                      <w:rPr>
                        <w:sz w:val="20"/>
                        <w:szCs w:val="20"/>
                      </w:rPr>
                    </w:pPr>
                    <w:r>
                      <w:t xml:space="preserve">       </w:t>
                    </w:r>
                    <w:r>
                      <w:rPr>
                        <w:sz w:val="20"/>
                        <w:szCs w:val="20"/>
                      </w:rPr>
                      <w:t xml:space="preserve">3. </w:t>
                    </w:r>
                    <w:proofErr w:type="spellStart"/>
                    <w:r>
                      <w:rPr>
                        <w:sz w:val="20"/>
                        <w:szCs w:val="20"/>
                      </w:rPr>
                      <w:t>Input/Output</w:t>
                    </w:r>
                    <w:proofErr w:type="spellEnd"/>
                  </w:p>
                  <w:p w:rsidR="00D509FE" w:rsidRDefault="00D509FE" w:rsidP="00F71088"/>
                </w:txbxContent>
              </v:textbox>
            </v:shape>
            <v:shape id="_x0000_s4727" type="#_x0000_t176" style="position:absolute;left:7741;top:6115;width:1950;height:331">
              <v:textbox style="mso-next-textbox:#_x0000_s4727">
                <w:txbxContent>
                  <w:p w:rsidR="00D509FE" w:rsidRPr="00653BF6" w:rsidRDefault="00D509FE" w:rsidP="00F71088">
                    <w:pPr>
                      <w:rPr>
                        <w:sz w:val="16"/>
                        <w:szCs w:val="16"/>
                      </w:rPr>
                    </w:pPr>
                    <w:proofErr w:type="gramStart"/>
                    <w:r>
                      <w:rPr>
                        <w:sz w:val="16"/>
                        <w:szCs w:val="16"/>
                      </w:rPr>
                      <w:t>1.Display</w:t>
                    </w:r>
                    <w:proofErr w:type="gramEnd"/>
                  </w:p>
                </w:txbxContent>
              </v:textbox>
            </v:shape>
            <v:shape id="_x0000_s4728" type="#_x0000_t176" style="position:absolute;left:7740;top:6446;width:1950;height:331">
              <v:textbox style="mso-next-textbox:#_x0000_s4728">
                <w:txbxContent>
                  <w:p w:rsidR="00D509FE" w:rsidRPr="00653BF6" w:rsidRDefault="00D509FE" w:rsidP="00F71088">
                    <w:pPr>
                      <w:rPr>
                        <w:sz w:val="16"/>
                        <w:szCs w:val="16"/>
                      </w:rPr>
                    </w:pPr>
                    <w:r>
                      <w:rPr>
                        <w:sz w:val="16"/>
                        <w:szCs w:val="16"/>
                      </w:rPr>
                      <w:t>2.0/4-20ma CL</w:t>
                    </w:r>
                    <w:r>
                      <w:rPr>
                        <w:noProof/>
                        <w:sz w:val="16"/>
                        <w:szCs w:val="16"/>
                        <w:lang w:eastAsia="zh-CN"/>
                      </w:rPr>
                      <w:drawing>
                        <wp:inline distT="0" distB="0" distL="0" distR="0">
                          <wp:extent cx="1037590" cy="185246"/>
                          <wp:effectExtent l="1905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v:textbox>
            </v:shape>
            <v:shape id="_x0000_s4729" type="#_x0000_t176" style="position:absolute;left:7740;top:6777;width:1950;height:331">
              <v:textbox style="mso-next-textbox:#_x0000_s4729">
                <w:txbxContent>
                  <w:p w:rsidR="00D509FE" w:rsidRPr="00653BF6" w:rsidRDefault="00D509FE" w:rsidP="00F71088">
                    <w:pPr>
                      <w:rPr>
                        <w:sz w:val="16"/>
                        <w:szCs w:val="16"/>
                      </w:rPr>
                    </w:pPr>
                    <w:proofErr w:type="gramStart"/>
                    <w:r>
                      <w:rPr>
                        <w:sz w:val="16"/>
                        <w:szCs w:val="16"/>
                      </w:rPr>
                      <w:t>3.OCT</w:t>
                    </w:r>
                    <w:proofErr w:type="gramEnd"/>
                    <w:r>
                      <w:rPr>
                        <w:sz w:val="16"/>
                        <w:szCs w:val="16"/>
                      </w:rPr>
                      <w:t xml:space="preserve"> Output</w:t>
                    </w:r>
                  </w:p>
                </w:txbxContent>
              </v:textbox>
            </v:shape>
            <v:shape id="_x0000_s4730" type="#_x0000_t176" style="position:absolute;left:7741;top:7108;width:1950;height:331">
              <v:textbox style="mso-next-textbox:#_x0000_s4730">
                <w:txbxContent>
                  <w:p w:rsidR="00D509FE" w:rsidRPr="00653BF6" w:rsidRDefault="00D509FE" w:rsidP="00F71088">
                    <w:pPr>
                      <w:rPr>
                        <w:sz w:val="16"/>
                        <w:szCs w:val="16"/>
                      </w:rPr>
                    </w:pPr>
                    <w:proofErr w:type="gramStart"/>
                    <w:r>
                      <w:rPr>
                        <w:sz w:val="16"/>
                        <w:szCs w:val="16"/>
                      </w:rPr>
                      <w:t>4.Relay</w:t>
                    </w:r>
                    <w:proofErr w:type="gramEnd"/>
                    <w:r>
                      <w:rPr>
                        <w:sz w:val="16"/>
                        <w:szCs w:val="16"/>
                      </w:rPr>
                      <w:t xml:space="preserve"> Output</w:t>
                    </w:r>
                  </w:p>
                </w:txbxContent>
              </v:textbox>
            </v:shape>
            <v:shape id="_x0000_s4731" type="#_x0000_t176" style="position:absolute;left:7740;top:7439;width:1950;height:331">
              <v:textbox style="mso-next-textbox:#_x0000_s4731">
                <w:txbxContent>
                  <w:p w:rsidR="00D509FE" w:rsidRPr="00653BF6" w:rsidRDefault="00D509FE" w:rsidP="00F71088">
                    <w:pPr>
                      <w:rPr>
                        <w:sz w:val="16"/>
                        <w:szCs w:val="16"/>
                      </w:rPr>
                    </w:pPr>
                    <w:proofErr w:type="gramStart"/>
                    <w:r>
                      <w:rPr>
                        <w:sz w:val="16"/>
                        <w:szCs w:val="16"/>
                      </w:rPr>
                      <w:t>5.Freq</w:t>
                    </w:r>
                    <w:proofErr w:type="gramEnd"/>
                    <w:r>
                      <w:rPr>
                        <w:sz w:val="16"/>
                        <w:szCs w:val="16"/>
                      </w:rPr>
                      <w:t xml:space="preserve"> Output</w:t>
                    </w:r>
                  </w:p>
                </w:txbxContent>
              </v:textbox>
            </v:shape>
            <v:shape id="_x0000_s4732" type="#_x0000_t176" style="position:absolute;left:7741;top:7770;width:1950;height:331">
              <v:textbox style="mso-next-textbox:#_x0000_s4732">
                <w:txbxContent>
                  <w:p w:rsidR="00D509FE" w:rsidRPr="00653BF6" w:rsidRDefault="00D509FE" w:rsidP="00F71088">
                    <w:pPr>
                      <w:rPr>
                        <w:sz w:val="16"/>
                        <w:szCs w:val="16"/>
                      </w:rPr>
                    </w:pPr>
                    <w:proofErr w:type="gramStart"/>
                    <w:r>
                      <w:rPr>
                        <w:sz w:val="16"/>
                        <w:szCs w:val="16"/>
                      </w:rPr>
                      <w:t>6.Buzzer</w:t>
                    </w:r>
                    <w:proofErr w:type="gramEnd"/>
                  </w:p>
                </w:txbxContent>
              </v:textbox>
            </v:shape>
            <v:shape id="_x0000_s4733" type="#_x0000_t176" style="position:absolute;left:7740;top:8101;width:1950;height:331">
              <v:textbox style="mso-next-textbox:#_x0000_s4733">
                <w:txbxContent>
                  <w:p w:rsidR="00D509FE" w:rsidRPr="00653BF6" w:rsidRDefault="00D509FE" w:rsidP="00F71088">
                    <w:pPr>
                      <w:rPr>
                        <w:sz w:val="16"/>
                        <w:szCs w:val="16"/>
                      </w:rPr>
                    </w:pPr>
                    <w:proofErr w:type="gramStart"/>
                    <w:r>
                      <w:rPr>
                        <w:sz w:val="16"/>
                        <w:szCs w:val="16"/>
                      </w:rPr>
                      <w:t>7.Alarm</w:t>
                    </w:r>
                    <w:proofErr w:type="gramEnd"/>
                  </w:p>
                </w:txbxContent>
              </v:textbox>
            </v:shape>
            <v:shape id="_x0000_s4734" type="#_x0000_t176" style="position:absolute;left:7740;top:8429;width:1950;height:331">
              <v:textbox style="mso-next-textbox:#_x0000_s4734">
                <w:txbxContent>
                  <w:p w:rsidR="00D509FE" w:rsidRPr="00653BF6" w:rsidRDefault="00D509FE" w:rsidP="00F71088">
                    <w:pPr>
                      <w:rPr>
                        <w:sz w:val="16"/>
                        <w:szCs w:val="16"/>
                      </w:rPr>
                    </w:pPr>
                    <w:proofErr w:type="gramStart"/>
                    <w:r>
                      <w:rPr>
                        <w:sz w:val="16"/>
                        <w:szCs w:val="16"/>
                      </w:rPr>
                      <w:t>8.Batch</w:t>
                    </w:r>
                    <w:proofErr w:type="gramEnd"/>
                    <w:r>
                      <w:rPr>
                        <w:sz w:val="16"/>
                        <w:szCs w:val="16"/>
                      </w:rPr>
                      <w:t xml:space="preserve"> Control</w:t>
                    </w:r>
                  </w:p>
                </w:txbxContent>
              </v:textbox>
            </v:shape>
            <v:shape id="_x0000_s4735" type="#_x0000_t176" style="position:absolute;left:7740;top:8760;width:1950;height:360">
              <v:textbox style="mso-next-textbox:#_x0000_s4735">
                <w:txbxContent>
                  <w:p w:rsidR="00D509FE" w:rsidRPr="00653BF6" w:rsidRDefault="00D509FE" w:rsidP="00F71088">
                    <w:pPr>
                      <w:rPr>
                        <w:sz w:val="16"/>
                        <w:szCs w:val="16"/>
                      </w:rPr>
                    </w:pPr>
                    <w:proofErr w:type="gramStart"/>
                    <w:r>
                      <w:rPr>
                        <w:sz w:val="16"/>
                        <w:szCs w:val="16"/>
                      </w:rPr>
                      <w:t>9.A13</w:t>
                    </w:r>
                    <w:proofErr w:type="gramEnd"/>
                    <w:r>
                      <w:rPr>
                        <w:sz w:val="16"/>
                        <w:szCs w:val="16"/>
                      </w:rPr>
                      <w:t xml:space="preserve">/A14 </w:t>
                    </w:r>
                    <w:proofErr w:type="spellStart"/>
                    <w:r>
                      <w:rPr>
                        <w:sz w:val="16"/>
                        <w:szCs w:val="16"/>
                      </w:rPr>
                      <w:t>Valu</w:t>
                    </w:r>
                    <w:proofErr w:type="spellEnd"/>
                  </w:p>
                </w:txbxContent>
              </v:textbox>
            </v:shape>
            <v:shape id="_x0000_s4736" type="#_x0000_t176" style="position:absolute;left:7740;top:9120;width:1950;height:331">
              <v:textbox style="mso-next-textbox:#_x0000_s4736">
                <w:txbxContent>
                  <w:p w:rsidR="00D509FE" w:rsidRPr="00653BF6" w:rsidRDefault="00D509FE" w:rsidP="00F71088">
                    <w:pPr>
                      <w:rPr>
                        <w:sz w:val="16"/>
                        <w:szCs w:val="16"/>
                      </w:rPr>
                    </w:pPr>
                    <w:r>
                      <w:rPr>
                        <w:sz w:val="16"/>
                        <w:szCs w:val="16"/>
                      </w:rPr>
                      <w:t>10</w:t>
                    </w:r>
                    <w:proofErr w:type="gramStart"/>
                    <w:r>
                      <w:rPr>
                        <w:sz w:val="16"/>
                        <w:szCs w:val="16"/>
                      </w:rPr>
                      <w:t>.Exit</w:t>
                    </w:r>
                    <w:proofErr w:type="gramEnd"/>
                  </w:p>
                </w:txbxContent>
              </v:textbox>
            </v:shape>
            <v:shape id="_x0000_s4737" type="#_x0000_t176" style="position:absolute;left:7741;top:9691;width:1950;height:331">
              <v:textbox style="mso-next-textbox:#_x0000_s4737">
                <w:txbxContent>
                  <w:p w:rsidR="00D509FE" w:rsidRPr="00653BF6" w:rsidRDefault="00D509FE" w:rsidP="00F71088">
                    <w:pPr>
                      <w:rPr>
                        <w:sz w:val="16"/>
                        <w:szCs w:val="16"/>
                      </w:rPr>
                    </w:pPr>
                    <w:proofErr w:type="gramStart"/>
                    <w:r>
                      <w:rPr>
                        <w:sz w:val="16"/>
                        <w:szCs w:val="16"/>
                      </w:rPr>
                      <w:t>1.Flo</w:t>
                    </w:r>
                    <w:proofErr w:type="gramEnd"/>
                    <w:r>
                      <w:rPr>
                        <w:sz w:val="16"/>
                        <w:szCs w:val="16"/>
                      </w:rPr>
                      <w:t xml:space="preserve"> Multiplier</w:t>
                    </w:r>
                  </w:p>
                </w:txbxContent>
              </v:textbox>
            </v:shape>
            <v:shape id="_x0000_s4738" type="#_x0000_t176" style="position:absolute;left:7741;top:10022;width:1950;height:331">
              <v:textbox style="mso-next-textbox:#_x0000_s4738">
                <w:txbxContent>
                  <w:p w:rsidR="00D509FE" w:rsidRDefault="00D509FE" w:rsidP="00F71088">
                    <w:pPr>
                      <w:rPr>
                        <w:sz w:val="16"/>
                        <w:szCs w:val="16"/>
                      </w:rPr>
                    </w:pPr>
                    <w:proofErr w:type="gramStart"/>
                    <w:r>
                      <w:rPr>
                        <w:sz w:val="16"/>
                        <w:szCs w:val="16"/>
                      </w:rPr>
                      <w:t>2.Flo</w:t>
                    </w:r>
                    <w:proofErr w:type="gramEnd"/>
                    <w:r>
                      <w:rPr>
                        <w:sz w:val="16"/>
                        <w:szCs w:val="16"/>
                      </w:rPr>
                      <w:t xml:space="preserve"> NET ON/OFF</w:t>
                    </w:r>
                  </w:p>
                  <w:p w:rsidR="00D509FE" w:rsidRDefault="00D509FE" w:rsidP="00F71088">
                    <w:pPr>
                      <w:rPr>
                        <w:sz w:val="16"/>
                        <w:szCs w:val="16"/>
                      </w:rPr>
                    </w:pPr>
                    <w:r>
                      <w:rPr>
                        <w:sz w:val="16"/>
                        <w:szCs w:val="16"/>
                      </w:rPr>
                      <w:t>N</w:t>
                    </w:r>
                  </w:p>
                  <w:p w:rsidR="00D509FE" w:rsidRPr="00653BF6" w:rsidRDefault="00D509FE" w:rsidP="00F71088">
                    <w:pPr>
                      <w:rPr>
                        <w:sz w:val="16"/>
                        <w:szCs w:val="16"/>
                      </w:rPr>
                    </w:pPr>
                    <w:proofErr w:type="gramStart"/>
                    <w:r>
                      <w:rPr>
                        <w:sz w:val="16"/>
                        <w:szCs w:val="16"/>
                      </w:rPr>
                      <w:t>et</w:t>
                    </w:r>
                    <w:proofErr w:type="gramEnd"/>
                  </w:p>
                </w:txbxContent>
              </v:textbox>
            </v:shape>
            <v:shape id="_x0000_s4739" type="#_x0000_t176" style="position:absolute;left:7741;top:10353;width:1950;height:331">
              <v:textbox style="mso-next-textbox:#_x0000_s4739">
                <w:txbxContent>
                  <w:p w:rsidR="00D509FE" w:rsidRPr="00653BF6" w:rsidRDefault="00D509FE" w:rsidP="00F71088">
                    <w:pPr>
                      <w:rPr>
                        <w:sz w:val="16"/>
                        <w:szCs w:val="16"/>
                      </w:rPr>
                    </w:pPr>
                    <w:proofErr w:type="gramStart"/>
                    <w:r>
                      <w:rPr>
                        <w:sz w:val="16"/>
                        <w:szCs w:val="16"/>
                      </w:rPr>
                      <w:t>3.Flo</w:t>
                    </w:r>
                    <w:proofErr w:type="gramEnd"/>
                    <w:r>
                      <w:rPr>
                        <w:sz w:val="16"/>
                        <w:szCs w:val="16"/>
                      </w:rPr>
                      <w:t xml:space="preserve"> POS ON/OFF</w:t>
                    </w:r>
                    <w:r>
                      <w:rPr>
                        <w:sz w:val="16"/>
                        <w:szCs w:val="16"/>
                      </w:rPr>
                      <w:br/>
                      <w:t>OFF</w:t>
                    </w:r>
                  </w:p>
                </w:txbxContent>
              </v:textbox>
            </v:shape>
            <v:shape id="_x0000_s4740" type="#_x0000_t176" style="position:absolute;left:7740;top:10684;width:1950;height:331">
              <v:textbox style="mso-next-textbox:#_x0000_s4740">
                <w:txbxContent>
                  <w:p w:rsidR="00D509FE" w:rsidRPr="00653BF6" w:rsidRDefault="00D509FE" w:rsidP="00F71088">
                    <w:pPr>
                      <w:rPr>
                        <w:sz w:val="16"/>
                        <w:szCs w:val="16"/>
                      </w:rPr>
                    </w:pPr>
                    <w:proofErr w:type="gramStart"/>
                    <w:r>
                      <w:rPr>
                        <w:sz w:val="16"/>
                        <w:szCs w:val="16"/>
                      </w:rPr>
                      <w:t>4.Flo</w:t>
                    </w:r>
                    <w:proofErr w:type="gramEnd"/>
                    <w:r>
                      <w:rPr>
                        <w:sz w:val="16"/>
                        <w:szCs w:val="16"/>
                      </w:rPr>
                      <w:t xml:space="preserve"> NEG ON/OFF</w:t>
                    </w:r>
                    <w:r>
                      <w:rPr>
                        <w:sz w:val="16"/>
                        <w:szCs w:val="16"/>
                      </w:rPr>
                      <w:br/>
                    </w:r>
                    <w:r>
                      <w:rPr>
                        <w:sz w:val="16"/>
                        <w:szCs w:val="16"/>
                      </w:rPr>
                      <w:br/>
                      <w:t>N</w:t>
                    </w:r>
                    <w:r>
                      <w:rPr>
                        <w:sz w:val="16"/>
                        <w:szCs w:val="16"/>
                      </w:rPr>
                      <w:br/>
                      <w:t>EG</w:t>
                    </w:r>
                  </w:p>
                </w:txbxContent>
              </v:textbox>
            </v:shape>
            <v:shape id="_x0000_s4741" type="#_x0000_t176" style="position:absolute;left:7740;top:11015;width:1950;height:331">
              <v:textbox style="mso-next-textbox:#_x0000_s4741">
                <w:txbxContent>
                  <w:p w:rsidR="00D509FE" w:rsidRPr="00653BF6" w:rsidRDefault="00D509FE" w:rsidP="00F71088">
                    <w:pPr>
                      <w:rPr>
                        <w:sz w:val="16"/>
                        <w:szCs w:val="16"/>
                      </w:rPr>
                    </w:pPr>
                    <w:proofErr w:type="gramStart"/>
                    <w:r>
                      <w:rPr>
                        <w:sz w:val="16"/>
                        <w:szCs w:val="16"/>
                      </w:rPr>
                      <w:t>5.Flo</w:t>
                    </w:r>
                    <w:proofErr w:type="gramEnd"/>
                    <w:r>
                      <w:rPr>
                        <w:sz w:val="16"/>
                        <w:szCs w:val="16"/>
                      </w:rPr>
                      <w:t xml:space="preserve"> TOT Reset</w:t>
                    </w:r>
                  </w:p>
                </w:txbxContent>
              </v:textbox>
            </v:shape>
            <v:shape id="_x0000_s4742" type="#_x0000_t176" style="position:absolute;left:7740;top:11346;width:1950;height:331">
              <v:textbox style="mso-next-textbox:#_x0000_s4742">
                <w:txbxContent>
                  <w:p w:rsidR="00D509FE" w:rsidRPr="00653BF6" w:rsidRDefault="00D509FE" w:rsidP="00F71088">
                    <w:pPr>
                      <w:rPr>
                        <w:sz w:val="16"/>
                        <w:szCs w:val="16"/>
                      </w:rPr>
                    </w:pPr>
                    <w:proofErr w:type="gramStart"/>
                    <w:r>
                      <w:rPr>
                        <w:sz w:val="16"/>
                        <w:szCs w:val="16"/>
                      </w:rPr>
                      <w:t>6.Eng</w:t>
                    </w:r>
                    <w:proofErr w:type="gramEnd"/>
                    <w:r>
                      <w:rPr>
                        <w:sz w:val="16"/>
                        <w:szCs w:val="16"/>
                      </w:rPr>
                      <w:t xml:space="preserve"> Multiplier</w:t>
                    </w:r>
                  </w:p>
                </w:txbxContent>
              </v:textbox>
            </v:shape>
            <v:shape id="_x0000_s4743" type="#_x0000_t176" style="position:absolute;left:7740;top:11677;width:1950;height:331">
              <v:textbox style="mso-next-textbox:#_x0000_s4743">
                <w:txbxContent>
                  <w:p w:rsidR="00D509FE" w:rsidRPr="00653BF6" w:rsidRDefault="00D509FE" w:rsidP="00F71088">
                    <w:pPr>
                      <w:rPr>
                        <w:sz w:val="16"/>
                        <w:szCs w:val="16"/>
                      </w:rPr>
                    </w:pPr>
                    <w:proofErr w:type="gramStart"/>
                    <w:r>
                      <w:rPr>
                        <w:sz w:val="16"/>
                        <w:szCs w:val="16"/>
                      </w:rPr>
                      <w:t>7.Eng</w:t>
                    </w:r>
                    <w:proofErr w:type="gramEnd"/>
                    <w:r>
                      <w:rPr>
                        <w:sz w:val="16"/>
                        <w:szCs w:val="16"/>
                      </w:rPr>
                      <w:t xml:space="preserve"> TOT Reset</w:t>
                    </w:r>
                  </w:p>
                </w:txbxContent>
              </v:textbox>
            </v:shape>
            <v:shape id="_x0000_s4744" type="#_x0000_t176" style="position:absolute;left:7740;top:12008;width:1950;height:331">
              <v:textbox style="mso-next-textbox:#_x0000_s4744">
                <w:txbxContent>
                  <w:p w:rsidR="00D509FE" w:rsidRPr="00653BF6" w:rsidRDefault="00D509FE" w:rsidP="00F71088">
                    <w:pPr>
                      <w:rPr>
                        <w:sz w:val="16"/>
                        <w:szCs w:val="16"/>
                      </w:rPr>
                    </w:pPr>
                    <w:proofErr w:type="gramStart"/>
                    <w:r>
                      <w:rPr>
                        <w:sz w:val="16"/>
                        <w:szCs w:val="16"/>
                      </w:rPr>
                      <w:t>8.Daily</w:t>
                    </w:r>
                    <w:proofErr w:type="gramEnd"/>
                    <w:r>
                      <w:rPr>
                        <w:sz w:val="16"/>
                        <w:szCs w:val="16"/>
                      </w:rPr>
                      <w:t xml:space="preserve"> TOT</w:t>
                    </w:r>
                  </w:p>
                </w:txbxContent>
              </v:textbox>
            </v:shape>
            <v:shape id="_x0000_s4745" type="#_x0000_t176" style="position:absolute;left:7740;top:12339;width:1950;height:331">
              <v:textbox style="mso-next-textbox:#_x0000_s4745">
                <w:txbxContent>
                  <w:p w:rsidR="00D509FE" w:rsidRPr="00653BF6" w:rsidRDefault="00D509FE" w:rsidP="00F71088">
                    <w:pPr>
                      <w:rPr>
                        <w:sz w:val="16"/>
                        <w:szCs w:val="16"/>
                      </w:rPr>
                    </w:pPr>
                    <w:proofErr w:type="gramStart"/>
                    <w:r>
                      <w:rPr>
                        <w:sz w:val="16"/>
                        <w:szCs w:val="16"/>
                      </w:rPr>
                      <w:t>9.Monthly</w:t>
                    </w:r>
                    <w:proofErr w:type="gramEnd"/>
                    <w:r>
                      <w:rPr>
                        <w:sz w:val="16"/>
                        <w:szCs w:val="16"/>
                      </w:rPr>
                      <w:t xml:space="preserve"> TOT</w:t>
                    </w:r>
                  </w:p>
                </w:txbxContent>
              </v:textbox>
            </v:shape>
            <v:shape id="_x0000_s4746" type="#_x0000_t176" style="position:absolute;left:7741;top:12670;width:1950;height:331">
              <v:textbox style="mso-next-textbox:#_x0000_s4746">
                <w:txbxContent>
                  <w:p w:rsidR="00D509FE" w:rsidRPr="00653BF6" w:rsidRDefault="00D509FE" w:rsidP="00F71088">
                    <w:pPr>
                      <w:rPr>
                        <w:sz w:val="16"/>
                        <w:szCs w:val="16"/>
                      </w:rPr>
                    </w:pPr>
                    <w:r>
                      <w:rPr>
                        <w:sz w:val="16"/>
                        <w:szCs w:val="16"/>
                      </w:rPr>
                      <w:t>10</w:t>
                    </w:r>
                    <w:proofErr w:type="gramStart"/>
                    <w:r>
                      <w:rPr>
                        <w:sz w:val="16"/>
                        <w:szCs w:val="16"/>
                      </w:rPr>
                      <w:t>.Yearly</w:t>
                    </w:r>
                    <w:proofErr w:type="gramEnd"/>
                    <w:r>
                      <w:rPr>
                        <w:sz w:val="16"/>
                        <w:szCs w:val="16"/>
                      </w:rPr>
                      <w:t xml:space="preserve"> TOT</w:t>
                    </w:r>
                  </w:p>
                </w:txbxContent>
              </v:textbox>
            </v:shape>
            <v:shape id="_x0000_s4747" type="#_x0000_t32" style="position:absolute;left:3600;top:6300;width:898;height:0" o:connectortype="straight">
              <v:stroke endarrow="block"/>
            </v:shape>
            <v:shape id="_x0000_s4748" type="#_x0000_t176" style="position:absolute;left:7740;top:13001;width:1950;height:331">
              <v:textbox style="mso-next-textbox:#_x0000_s4748">
                <w:txbxContent>
                  <w:p w:rsidR="00D509FE" w:rsidRPr="00653BF6" w:rsidRDefault="00D509FE" w:rsidP="00F71088">
                    <w:pPr>
                      <w:rPr>
                        <w:sz w:val="16"/>
                        <w:szCs w:val="16"/>
                      </w:rPr>
                    </w:pPr>
                    <w:r>
                      <w:rPr>
                        <w:sz w:val="16"/>
                        <w:szCs w:val="16"/>
                      </w:rPr>
                      <w:t>11</w:t>
                    </w:r>
                    <w:proofErr w:type="gramStart"/>
                    <w:r>
                      <w:rPr>
                        <w:sz w:val="16"/>
                        <w:szCs w:val="16"/>
                      </w:rPr>
                      <w:t>.Exit</w:t>
                    </w:r>
                    <w:proofErr w:type="gramEnd"/>
                  </w:p>
                </w:txbxContent>
              </v:textbox>
            </v:shape>
            <v:shape id="_x0000_s4749" type="#_x0000_t32" style="position:absolute;left:7020;top:3930;width:720;height:1" o:connectortype="straight">
              <v:stroke endarrow="block"/>
            </v:shape>
            <v:shape id="_x0000_s4750" type="#_x0000_t32" style="position:absolute;left:3600;top:2849;width:2;height:11191;flip:x" o:connectortype="straight"/>
            <v:shape id="_x0000_s4751" type="#_x0000_t32" style="position:absolute;left:6600;top:4322;width:1141;height:2" o:connectortype="straight">
              <v:stroke endarrow="block"/>
            </v:shape>
            <v:shape id="_x0000_s4752" type="#_x0000_t32" style="position:absolute;left:7021;top:4324;width:1;height:1436" o:connectortype="straight"/>
            <v:shape id="_x0000_s4753" type="#_x0000_t32" style="position:absolute;left:7020;top:4680;width:719;height:1" o:connectortype="straight">
              <v:stroke endarrow="block"/>
            </v:shape>
            <v:shape id="_x0000_s4754" type="#_x0000_t32" style="position:absolute;left:7022;top:5040;width:719;height:1" o:connectortype="straight">
              <v:stroke endarrow="block"/>
            </v:shape>
            <v:shape id="_x0000_s4755" type="#_x0000_t32" style="position:absolute;left:7020;top:5400;width:719;height:1" o:connectortype="straight">
              <v:stroke endarrow="block"/>
            </v:shape>
            <v:shape id="_x0000_s4756" type="#_x0000_t32" style="position:absolute;left:7020;top:5760;width:719;height:1" o:connectortype="straight">
              <v:stroke endarrow="block"/>
            </v:shape>
            <v:shape id="_x0000_s4757" type="#_x0000_t32" style="position:absolute;left:6600;top:6265;width:1141;height:2" o:connectortype="straight">
              <v:stroke endarrow="block"/>
            </v:shape>
            <v:shape id="_x0000_s4758" type="#_x0000_t32" style="position:absolute;left:7020;top:6265;width:0;height:3095" o:connectortype="straight"/>
            <v:shape id="_x0000_s4759" type="#_x0000_t32" style="position:absolute;left:7020;top:6556;width:719;height:1" o:connectortype="straight">
              <v:stroke endarrow="block"/>
            </v:shape>
            <v:shape id="_x0000_s4760" type="#_x0000_t32" style="position:absolute;left:7020;top:6840;width:719;height:1" o:connectortype="straight">
              <v:stroke endarrow="block"/>
            </v:shape>
            <v:shape id="_x0000_s4761" type="#_x0000_t32" style="position:absolute;left:7022;top:7200;width:719;height:1" o:connectortype="straight">
              <v:stroke endarrow="block"/>
            </v:shape>
            <v:shape id="_x0000_s4762" type="#_x0000_t32" style="position:absolute;left:7020;top:7560;width:719;height:1" o:connectortype="straight">
              <v:stroke endarrow="block"/>
            </v:shape>
            <v:shape id="_x0000_s4763" type="#_x0000_t32" style="position:absolute;left:7022;top:7920;width:719;height:1" o:connectortype="straight">
              <v:stroke endarrow="block"/>
            </v:shape>
            <v:shape id="_x0000_s4764" type="#_x0000_t32" style="position:absolute;left:7020;top:8280;width:719;height:1" o:connectortype="straight">
              <v:stroke endarrow="block"/>
            </v:shape>
            <v:shape id="_x0000_s4765" type="#_x0000_t32" style="position:absolute;left:7020;top:8640;width:719;height:1" o:connectortype="straight">
              <v:stroke endarrow="block"/>
            </v:shape>
            <v:shape id="_x0000_s4766" type="#_x0000_t32" style="position:absolute;left:7022;top:9000;width:719;height:1" o:connectortype="straight">
              <v:stroke endarrow="block"/>
            </v:shape>
            <v:shape id="_x0000_s4767" type="#_x0000_t32" style="position:absolute;left:7020;top:9360;width:719;height:1" o:connectortype="straight">
              <v:stroke endarrow="block"/>
            </v:shape>
            <v:shape id="_x0000_s4768" type="#_x0000_t32" style="position:absolute;left:3600;top:9900;width:898;height:0" o:connectortype="straight">
              <v:stroke endarrow="block"/>
            </v:shape>
            <v:shape id="_x0000_s4769" type="#_x0000_t32" style="position:absolute;left:6600;top:9900;width:1141;height:2" o:connectortype="straight">
              <v:stroke endarrow="block"/>
            </v:shape>
            <v:shape id="_x0000_s4770" type="#_x0000_t32" style="position:absolute;left:7020;top:10187;width:719;height:1" o:connectortype="straight">
              <v:stroke endarrow="block"/>
            </v:shape>
            <v:shape id="_x0000_s4771" type="#_x0000_t32" style="position:absolute;left:7020;top:9906;width:1;height:3414" o:connectortype="straight"/>
            <v:shape id="_x0000_s4772" type="#_x0000_t32" style="position:absolute;left:7020;top:10440;width:719;height:1" o:connectortype="straight">
              <v:stroke endarrow="block"/>
            </v:shape>
            <v:shape id="_x0000_s4773" type="#_x0000_t32" style="position:absolute;left:7022;top:10800;width:719;height:1" o:connectortype="straight">
              <v:stroke endarrow="block"/>
            </v:shape>
            <v:shape id="_x0000_s4774" type="#_x0000_t32" style="position:absolute;left:7022;top:11161;width:719;height:1" o:connectortype="straight">
              <v:stroke endarrow="block"/>
            </v:shape>
            <v:shape id="_x0000_s4775" type="#_x0000_t32" style="position:absolute;left:7022;top:11520;width:719;height:1" o:connectortype="straight">
              <v:stroke endarrow="block"/>
            </v:shape>
            <v:shape id="_x0000_s4776" type="#_x0000_t32" style="position:absolute;left:7022;top:11880;width:719;height:1" o:connectortype="straight">
              <v:stroke endarrow="block"/>
            </v:shape>
            <v:shape id="_x0000_s4777" type="#_x0000_t32" style="position:absolute;left:7020;top:12240;width:719;height:1" o:connectortype="straight">
              <v:stroke endarrow="block"/>
            </v:shape>
            <v:shape id="_x0000_s4778" type="#_x0000_t32" style="position:absolute;left:7020;top:12600;width:719;height:1" o:connectortype="straight">
              <v:stroke endarrow="block"/>
            </v:shape>
            <v:shape id="_x0000_s4779" type="#_x0000_t32" style="position:absolute;left:7020;top:12960;width:719;height:1" o:connectortype="straight">
              <v:stroke endarrow="block"/>
            </v:shape>
            <v:shape id="_x0000_s4780" type="#_x0000_t32" style="position:absolute;left:7020;top:13320;width:719;height:1" o:connectortype="straight">
              <v:stroke endarrow="block"/>
            </v:shape>
            <v:shape id="_x0000_s4781" type="#_x0000_t32" style="position:absolute;left:3602;top:14040;width:0;height:180" o:connectortype="straight">
              <v:stroke endarrow="block"/>
            </v:shape>
          </v:group>
        </w:pict>
      </w:r>
      <w:r w:rsidR="00F71088">
        <w:rPr>
          <w:rFonts w:ascii="Times New Roman" w:hAnsi="Times New Roman"/>
          <w:b/>
          <w:sz w:val="28"/>
          <w:szCs w:val="28"/>
          <w:lang w:eastAsia="zh-CN"/>
        </w:rPr>
        <w:br w:type="page"/>
      </w:r>
    </w:p>
    <w:p w:rsidR="00F71088" w:rsidRDefault="003D6079"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r>
        <w:rPr>
          <w:rFonts w:ascii="Times New Roman" w:hAnsi="Times New Roman"/>
          <w:b/>
          <w:noProof/>
          <w:sz w:val="28"/>
          <w:szCs w:val="28"/>
          <w:lang w:eastAsia="zh-CN"/>
        </w:rPr>
        <w:lastRenderedPageBreak/>
        <w:pict>
          <v:group id="_x0000_s4782" style="position:absolute;margin-left:8.9pt;margin-top:9pt;width:385.55pt;height:398.6pt;z-index:251813376" coordorigin="1980,1479" coordsize="7711,7972">
            <v:shape id="_x0000_s4783" type="#_x0000_t176" style="position:absolute;left:4500;top:8894;width:2100;height:467">
              <v:textbox style="mso-next-textbox:#_x0000_s4783">
                <w:txbxContent>
                  <w:p w:rsidR="00D509FE" w:rsidRPr="00C93FBB" w:rsidRDefault="00D509FE" w:rsidP="00F71088">
                    <w:pPr>
                      <w:rPr>
                        <w:sz w:val="20"/>
                        <w:szCs w:val="20"/>
                      </w:rPr>
                    </w:pPr>
                    <w:r>
                      <w:t xml:space="preserve">       </w:t>
                    </w:r>
                    <w:r>
                      <w:rPr>
                        <w:sz w:val="20"/>
                        <w:szCs w:val="20"/>
                      </w:rPr>
                      <w:t>9. Exit</w:t>
                    </w:r>
                  </w:p>
                  <w:p w:rsidR="00D509FE" w:rsidRDefault="00D509FE" w:rsidP="00F71088"/>
                </w:txbxContent>
              </v:textbox>
            </v:shape>
            <v:shape id="_x0000_s4784" type="#_x0000_t32" style="position:absolute;left:7020;top:4171;width:720;height:1" o:connectortype="straight">
              <v:stroke endarrow="block"/>
            </v:shape>
            <v:shape id="_x0000_s4785" type="#_x0000_t32" style="position:absolute;left:7022;top:4500;width:720;height:1" o:connectortype="straight">
              <v:stroke endarrow="block"/>
            </v:shape>
            <v:shape id="_x0000_s4786" type="#_x0000_t32" style="position:absolute;left:3600;top:7560;width:898;height:0" o:connectortype="straight">
              <v:stroke endarrow="block"/>
            </v:shape>
            <v:shape id="_x0000_s4787" type="#_x0000_t32" style="position:absolute;left:6598;top:7562;width:1141;height:2" o:connectortype="straight">
              <v:stroke endarrow="block"/>
            </v:shape>
            <v:shape id="_x0000_s4788" type="#_x0000_t32" style="position:absolute;left:6598;top:8280;width:1141;height:2" o:connectortype="straight">
              <v:stroke endarrow="block"/>
            </v:shape>
            <v:shape id="_x0000_s4789" type="#_x0000_t32" style="position:absolute;left:7020;top:8280;width:3;height:1080;flip:x" o:connectortype="straight"/>
            <v:shape id="_x0000_s4790" type="#_x0000_t32" style="position:absolute;left:3600;top:9120;width:898;height:0" o:connectortype="straight">
              <v:stroke endarrow="block"/>
            </v:shape>
            <v:shape id="_x0000_s4791" type="#_x0000_t176" style="position:absolute;left:7740;top:5294;width:1950;height:331">
              <v:textbox style="mso-next-textbox:#_x0000_s4791">
                <w:txbxContent>
                  <w:p w:rsidR="00D509FE" w:rsidRPr="00653BF6" w:rsidRDefault="00D509FE" w:rsidP="00F71088">
                    <w:pPr>
                      <w:rPr>
                        <w:sz w:val="16"/>
                        <w:szCs w:val="16"/>
                      </w:rPr>
                    </w:pPr>
                    <w:proofErr w:type="gramStart"/>
                    <w:r>
                      <w:rPr>
                        <w:sz w:val="16"/>
                        <w:szCs w:val="16"/>
                      </w:rPr>
                      <w:t>9.Clear</w:t>
                    </w:r>
                    <w:proofErr w:type="gramEnd"/>
                    <w:r>
                      <w:rPr>
                        <w:sz w:val="16"/>
                        <w:szCs w:val="16"/>
                      </w:rPr>
                      <w:t xml:space="preserve"> Data</w:t>
                    </w:r>
                  </w:p>
                </w:txbxContent>
              </v:textbox>
            </v:shape>
            <v:shape id="_x0000_s4792" type="#_x0000_t32" style="position:absolute;left:6600;top:2849;width:1141;height:2" o:connectortype="straight">
              <v:stroke endarrow="block"/>
            </v:shape>
            <v:shape id="_x0000_s4793" type="#_x0000_t32" style="position:absolute;left:7020;top:2849;width:1;height:3091" o:connectortype="straight"/>
            <v:shape id="_x0000_s4794" type="#_x0000_t32" style="position:absolute;left:7021;top:3209;width:719;height:1" o:connectortype="straight">
              <v:stroke endarrow="block"/>
            </v:shape>
            <v:shape id="_x0000_s4795" type="#_x0000_t32" style="position:absolute;left:7020;top:3569;width:720;height:1" o:connectortype="straight">
              <v:stroke endarrow="block"/>
            </v:shape>
            <v:shape id="_x0000_s4796" type="#_x0000_t32" style="position:absolute;left:3602;top:2851;width:898;height:0" o:connectortype="straight">
              <v:stroke endarrow="block"/>
            </v:shape>
            <v:shape id="_x0000_s4797" type="#_x0000_t32" style="position:absolute;left:2880;top:5294;width:722;height:0" o:connectortype="straight"/>
            <v:oval id="_x0000_s4798" style="position:absolute;left:1980;top:4860;width:900;height:900" strokeweight="2.25pt">
              <v:textbox style="mso-next-textbox:#_x0000_s4798">
                <w:txbxContent>
                  <w:p w:rsidR="00D509FE" w:rsidRPr="0068520C" w:rsidRDefault="00D509FE" w:rsidP="00F71088">
                    <w:pPr>
                      <w:rPr>
                        <w:sz w:val="32"/>
                        <w:szCs w:val="32"/>
                      </w:rPr>
                    </w:pPr>
                    <w:r>
                      <w:t xml:space="preserve">  </w:t>
                    </w:r>
                    <w:r w:rsidRPr="0068520C">
                      <w:rPr>
                        <w:b/>
                        <w:sz w:val="32"/>
                        <w:szCs w:val="32"/>
                      </w:rPr>
                      <w:t>M</w:t>
                    </w:r>
                  </w:p>
                </w:txbxContent>
              </v:textbox>
            </v:oval>
            <v:shape id="_x0000_s4799" type="#_x0000_t176" style="position:absolute;left:4500;top:2626;width:2100;height:467">
              <v:textbox style="mso-next-textbox:#_x0000_s4799">
                <w:txbxContent>
                  <w:p w:rsidR="00D509FE" w:rsidRPr="00C93FBB" w:rsidRDefault="00D509FE" w:rsidP="00F71088">
                    <w:pPr>
                      <w:rPr>
                        <w:sz w:val="20"/>
                        <w:szCs w:val="20"/>
                      </w:rPr>
                    </w:pPr>
                    <w:r>
                      <w:t xml:space="preserve">       </w:t>
                    </w:r>
                    <w:r>
                      <w:rPr>
                        <w:sz w:val="20"/>
                        <w:szCs w:val="20"/>
                      </w:rPr>
                      <w:t>5. System</w:t>
                    </w:r>
                  </w:p>
                  <w:p w:rsidR="00D509FE" w:rsidRDefault="00D509FE" w:rsidP="00F71088"/>
                </w:txbxContent>
              </v:textbox>
            </v:shape>
            <v:shape id="_x0000_s4800" type="#_x0000_t176" style="position:absolute;left:4498;top:8100;width:2100;height:467">
              <v:textbox style="mso-next-textbox:#_x0000_s4800">
                <w:txbxContent>
                  <w:p w:rsidR="00D509FE" w:rsidRPr="00C93FBB" w:rsidRDefault="00D509FE" w:rsidP="00F71088">
                    <w:pPr>
                      <w:rPr>
                        <w:sz w:val="20"/>
                        <w:szCs w:val="20"/>
                      </w:rPr>
                    </w:pPr>
                    <w:r>
                      <w:t xml:space="preserve">       </w:t>
                    </w:r>
                    <w:r>
                      <w:rPr>
                        <w:sz w:val="20"/>
                        <w:szCs w:val="20"/>
                      </w:rPr>
                      <w:t>8. Misc</w:t>
                    </w:r>
                  </w:p>
                  <w:p w:rsidR="00D509FE" w:rsidRDefault="00D509FE" w:rsidP="00F71088"/>
                </w:txbxContent>
              </v:textbox>
            </v:shape>
            <v:shape id="_x0000_s4801" type="#_x0000_t176" style="position:absolute;left:4498;top:6120;width:2100;height:467">
              <v:textbox style="mso-next-textbox:#_x0000_s4801">
                <w:txbxContent>
                  <w:p w:rsidR="00D509FE" w:rsidRPr="00C93FBB" w:rsidRDefault="00D509FE" w:rsidP="00F71088">
                    <w:pPr>
                      <w:rPr>
                        <w:sz w:val="20"/>
                        <w:szCs w:val="20"/>
                      </w:rPr>
                    </w:pPr>
                    <w:r>
                      <w:t xml:space="preserve">       </w:t>
                    </w:r>
                    <w:r>
                      <w:rPr>
                        <w:sz w:val="20"/>
                        <w:szCs w:val="20"/>
                      </w:rPr>
                      <w:t>6. Heat Energy</w:t>
                    </w:r>
                  </w:p>
                  <w:p w:rsidR="00D509FE" w:rsidRDefault="00D509FE" w:rsidP="00F71088"/>
                </w:txbxContent>
              </v:textbox>
            </v:shape>
            <v:shape id="_x0000_s4802" type="#_x0000_t176" style="position:absolute;left:7740;top:2669;width:1950;height:331">
              <v:textbox style="mso-next-textbox:#_x0000_s4802">
                <w:txbxContent>
                  <w:p w:rsidR="00D509FE" w:rsidRPr="00653BF6" w:rsidRDefault="00D509FE" w:rsidP="00F71088">
                    <w:pPr>
                      <w:rPr>
                        <w:sz w:val="16"/>
                        <w:szCs w:val="16"/>
                      </w:rPr>
                    </w:pPr>
                    <w:proofErr w:type="gramStart"/>
                    <w:r>
                      <w:rPr>
                        <w:sz w:val="16"/>
                        <w:szCs w:val="16"/>
                      </w:rPr>
                      <w:t>1.Language</w:t>
                    </w:r>
                    <w:proofErr w:type="gramEnd"/>
                  </w:p>
                </w:txbxContent>
              </v:textbox>
            </v:shape>
            <v:shape id="_x0000_s4803" type="#_x0000_t176" style="position:absolute;left:7740;top:3000;width:1950;height:331">
              <v:textbox style="mso-next-textbox:#_x0000_s4803">
                <w:txbxContent>
                  <w:p w:rsidR="00D509FE" w:rsidRPr="00EA4165" w:rsidRDefault="00D509FE" w:rsidP="00F71088">
                    <w:pPr>
                      <w:rPr>
                        <w:sz w:val="16"/>
                        <w:szCs w:val="16"/>
                      </w:rPr>
                    </w:pPr>
                    <w:proofErr w:type="gramStart"/>
                    <w:r>
                      <w:rPr>
                        <w:sz w:val="16"/>
                        <w:szCs w:val="16"/>
                      </w:rPr>
                      <w:t>2.Unit</w:t>
                    </w:r>
                    <w:proofErr w:type="gramEnd"/>
                  </w:p>
                </w:txbxContent>
              </v:textbox>
            </v:shape>
            <v:shape id="_x0000_s4804" type="#_x0000_t176" style="position:absolute;left:7740;top:3331;width:1950;height:331">
              <v:textbox style="mso-next-textbox:#_x0000_s4804">
                <w:txbxContent>
                  <w:p w:rsidR="00D509FE" w:rsidRPr="00EA4165" w:rsidRDefault="00D509FE" w:rsidP="00F71088">
                    <w:pPr>
                      <w:rPr>
                        <w:sz w:val="16"/>
                        <w:szCs w:val="16"/>
                      </w:rPr>
                    </w:pPr>
                    <w:proofErr w:type="gramStart"/>
                    <w:r>
                      <w:rPr>
                        <w:sz w:val="16"/>
                        <w:szCs w:val="16"/>
                      </w:rPr>
                      <w:t>3.COMM</w:t>
                    </w:r>
                    <w:proofErr w:type="gramEnd"/>
                  </w:p>
                </w:txbxContent>
              </v:textbox>
            </v:shape>
            <v:shape id="_x0000_s4805" type="#_x0000_t176" style="position:absolute;left:7740;top:3662;width:1950;height:331">
              <v:textbox style="mso-next-textbox:#_x0000_s4805">
                <w:txbxContent>
                  <w:p w:rsidR="00D509FE" w:rsidRPr="00EA4165" w:rsidRDefault="00D509FE" w:rsidP="00F71088">
                    <w:pPr>
                      <w:rPr>
                        <w:sz w:val="16"/>
                        <w:szCs w:val="16"/>
                      </w:rPr>
                    </w:pPr>
                    <w:proofErr w:type="gramStart"/>
                    <w:r>
                      <w:rPr>
                        <w:sz w:val="16"/>
                        <w:szCs w:val="16"/>
                      </w:rPr>
                      <w:t>4.Date</w:t>
                    </w:r>
                    <w:proofErr w:type="gramEnd"/>
                    <w:r>
                      <w:rPr>
                        <w:sz w:val="16"/>
                        <w:szCs w:val="16"/>
                      </w:rPr>
                      <w:t>/Time</w:t>
                    </w:r>
                  </w:p>
                </w:txbxContent>
              </v:textbox>
            </v:shape>
            <v:shape id="_x0000_s4806" type="#_x0000_t176" style="position:absolute;left:7739;top:3958;width:1950;height:331">
              <v:textbox style="mso-next-textbox:#_x0000_s4806">
                <w:txbxContent>
                  <w:p w:rsidR="00D509FE" w:rsidRPr="00653BF6" w:rsidRDefault="00D509FE" w:rsidP="00F71088">
                    <w:pPr>
                      <w:rPr>
                        <w:sz w:val="16"/>
                        <w:szCs w:val="16"/>
                      </w:rPr>
                    </w:pPr>
                    <w:proofErr w:type="gramStart"/>
                    <w:r>
                      <w:rPr>
                        <w:sz w:val="16"/>
                        <w:szCs w:val="16"/>
                      </w:rPr>
                      <w:t>5.Version</w:t>
                    </w:r>
                    <w:proofErr w:type="gramEnd"/>
                    <w:r>
                      <w:rPr>
                        <w:sz w:val="16"/>
                        <w:szCs w:val="16"/>
                      </w:rPr>
                      <w:t>/SN#</w:t>
                    </w:r>
                  </w:p>
                </w:txbxContent>
              </v:textbox>
            </v:shape>
            <v:shape id="_x0000_s4807" type="#_x0000_t176" style="position:absolute;left:7741;top:4289;width:1950;height:331">
              <v:textbox style="mso-next-textbox:#_x0000_s4807">
                <w:txbxContent>
                  <w:p w:rsidR="00D509FE" w:rsidRPr="00653BF6" w:rsidRDefault="00D509FE" w:rsidP="00F71088">
                    <w:pPr>
                      <w:rPr>
                        <w:sz w:val="16"/>
                        <w:szCs w:val="16"/>
                      </w:rPr>
                    </w:pPr>
                    <w:proofErr w:type="gramStart"/>
                    <w:r>
                      <w:rPr>
                        <w:sz w:val="16"/>
                        <w:szCs w:val="16"/>
                      </w:rPr>
                      <w:t>6.Battery</w:t>
                    </w:r>
                    <w:proofErr w:type="gramEnd"/>
                    <w:r>
                      <w:rPr>
                        <w:noProof/>
                        <w:sz w:val="16"/>
                        <w:szCs w:val="16"/>
                        <w:lang w:eastAsia="zh-CN"/>
                      </w:rPr>
                      <w:drawing>
                        <wp:inline distT="0" distB="0" distL="0" distR="0">
                          <wp:extent cx="1037590" cy="185246"/>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v:textbox>
            </v:shape>
            <v:shape id="_x0000_s4808" type="#_x0000_t176" style="position:absolute;left:7740;top:4620;width:1950;height:331">
              <v:textbox style="mso-next-textbox:#_x0000_s4808">
                <w:txbxContent>
                  <w:p w:rsidR="00D509FE" w:rsidRPr="00653BF6" w:rsidRDefault="00D509FE" w:rsidP="00F71088">
                    <w:pPr>
                      <w:rPr>
                        <w:sz w:val="16"/>
                        <w:szCs w:val="16"/>
                      </w:rPr>
                    </w:pPr>
                    <w:proofErr w:type="gramStart"/>
                    <w:r>
                      <w:rPr>
                        <w:sz w:val="16"/>
                        <w:szCs w:val="16"/>
                      </w:rPr>
                      <w:t>7.System</w:t>
                    </w:r>
                    <w:proofErr w:type="gramEnd"/>
                    <w:r>
                      <w:rPr>
                        <w:sz w:val="16"/>
                        <w:szCs w:val="16"/>
                      </w:rPr>
                      <w:t xml:space="preserve"> Lock</w:t>
                    </w:r>
                  </w:p>
                </w:txbxContent>
              </v:textbox>
            </v:shape>
            <v:shape id="_x0000_s4809" type="#_x0000_t176" style="position:absolute;left:7740;top:4963;width:1950;height:331">
              <v:textbox style="mso-next-textbox:#_x0000_s4809">
                <w:txbxContent>
                  <w:p w:rsidR="00D509FE" w:rsidRPr="00653BF6" w:rsidRDefault="00D509FE" w:rsidP="00F71088">
                    <w:pPr>
                      <w:rPr>
                        <w:sz w:val="16"/>
                        <w:szCs w:val="16"/>
                      </w:rPr>
                    </w:pPr>
                    <w:proofErr w:type="gramStart"/>
                    <w:r>
                      <w:rPr>
                        <w:sz w:val="16"/>
                        <w:szCs w:val="16"/>
                      </w:rPr>
                      <w:t>8.Work</w:t>
                    </w:r>
                    <w:proofErr w:type="gramEnd"/>
                    <w:r>
                      <w:rPr>
                        <w:sz w:val="16"/>
                        <w:szCs w:val="16"/>
                      </w:rPr>
                      <w:t xml:space="preserve"> Timer</w:t>
                    </w:r>
                  </w:p>
                </w:txbxContent>
              </v:textbox>
            </v:shape>
            <v:shape id="_x0000_s4810" type="#_x0000_t176" style="position:absolute;left:7740;top:5625;width:1950;height:331">
              <v:textbox style="mso-next-textbox:#_x0000_s4810">
                <w:txbxContent>
                  <w:p w:rsidR="00D509FE" w:rsidRPr="00653BF6" w:rsidRDefault="00D509FE" w:rsidP="00F71088">
                    <w:pPr>
                      <w:rPr>
                        <w:sz w:val="16"/>
                        <w:szCs w:val="16"/>
                      </w:rPr>
                    </w:pPr>
                    <w:r>
                      <w:rPr>
                        <w:sz w:val="16"/>
                        <w:szCs w:val="16"/>
                      </w:rPr>
                      <w:t>10</w:t>
                    </w:r>
                    <w:proofErr w:type="gramStart"/>
                    <w:r>
                      <w:rPr>
                        <w:sz w:val="16"/>
                        <w:szCs w:val="16"/>
                      </w:rPr>
                      <w:t>.Exit</w:t>
                    </w:r>
                    <w:proofErr w:type="gramEnd"/>
                  </w:p>
                </w:txbxContent>
              </v:textbox>
            </v:shape>
            <v:shape id="_x0000_s4811" type="#_x0000_t176" style="position:absolute;left:4500;top:7347;width:2100;height:467">
              <v:textbox style="mso-next-textbox:#_x0000_s4811">
                <w:txbxContent>
                  <w:p w:rsidR="00D509FE" w:rsidRPr="00C93FBB" w:rsidRDefault="00D509FE" w:rsidP="00F71088">
                    <w:pPr>
                      <w:rPr>
                        <w:sz w:val="20"/>
                        <w:szCs w:val="20"/>
                      </w:rPr>
                    </w:pPr>
                    <w:r>
                      <w:t xml:space="preserve">       </w:t>
                    </w:r>
                    <w:r>
                      <w:rPr>
                        <w:sz w:val="20"/>
                        <w:szCs w:val="20"/>
                      </w:rPr>
                      <w:t>7. Calculator</w:t>
                    </w:r>
                  </w:p>
                  <w:p w:rsidR="00D509FE" w:rsidRDefault="00D509FE" w:rsidP="00F71088"/>
                </w:txbxContent>
              </v:textbox>
            </v:shape>
            <v:shape id="_x0000_s4812" type="#_x0000_t176" style="position:absolute;left:7741;top:6115;width:1950;height:331">
              <v:textbox style="mso-next-textbox:#_x0000_s4812">
                <w:txbxContent>
                  <w:p w:rsidR="00D509FE" w:rsidRPr="00653BF6" w:rsidRDefault="00D509FE" w:rsidP="00F71088">
                    <w:pPr>
                      <w:rPr>
                        <w:sz w:val="16"/>
                        <w:szCs w:val="16"/>
                      </w:rPr>
                    </w:pPr>
                    <w:proofErr w:type="gramStart"/>
                    <w:r>
                      <w:rPr>
                        <w:sz w:val="16"/>
                        <w:szCs w:val="16"/>
                      </w:rPr>
                      <w:t>1.Location</w:t>
                    </w:r>
                    <w:proofErr w:type="gramEnd"/>
                  </w:p>
                </w:txbxContent>
              </v:textbox>
            </v:shape>
            <v:shape id="_x0000_s4813" type="#_x0000_t176" style="position:absolute;left:7740;top:6446;width:1950;height:331">
              <v:textbox style="mso-next-textbox:#_x0000_s4813">
                <w:txbxContent>
                  <w:p w:rsidR="00D509FE" w:rsidRPr="00653BF6" w:rsidRDefault="00D509FE" w:rsidP="00F71088">
                    <w:pPr>
                      <w:rPr>
                        <w:sz w:val="16"/>
                        <w:szCs w:val="16"/>
                      </w:rPr>
                    </w:pPr>
                    <w:proofErr w:type="gramStart"/>
                    <w:r>
                      <w:rPr>
                        <w:sz w:val="16"/>
                        <w:szCs w:val="16"/>
                      </w:rPr>
                      <w:t>2.Temperature</w:t>
                    </w:r>
                    <w:proofErr w:type="gramEnd"/>
                    <w:r>
                      <w:rPr>
                        <w:noProof/>
                        <w:sz w:val="16"/>
                        <w:szCs w:val="16"/>
                        <w:lang w:eastAsia="zh-CN"/>
                      </w:rPr>
                      <w:drawing>
                        <wp:inline distT="0" distB="0" distL="0" distR="0">
                          <wp:extent cx="1037590" cy="185246"/>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v:textbox>
            </v:shape>
            <v:shape id="_x0000_s4814" type="#_x0000_t176" style="position:absolute;left:7740;top:6777;width:1950;height:331">
              <v:textbox style="mso-next-textbox:#_x0000_s4814">
                <w:txbxContent>
                  <w:p w:rsidR="00D509FE" w:rsidRPr="00653BF6" w:rsidRDefault="00D509FE" w:rsidP="00F71088">
                    <w:pPr>
                      <w:rPr>
                        <w:sz w:val="16"/>
                        <w:szCs w:val="16"/>
                      </w:rPr>
                    </w:pPr>
                    <w:proofErr w:type="gramStart"/>
                    <w:r>
                      <w:rPr>
                        <w:sz w:val="16"/>
                        <w:szCs w:val="16"/>
                      </w:rPr>
                      <w:t>3.Exit</w:t>
                    </w:r>
                    <w:proofErr w:type="gramEnd"/>
                  </w:p>
                </w:txbxContent>
              </v:textbox>
            </v:shape>
            <v:shape id="_x0000_s4815" type="#_x0000_t176" style="position:absolute;left:7740;top:7380;width:1950;height:331">
              <v:textbox style="mso-next-textbox:#_x0000_s4815">
                <w:txbxContent>
                  <w:p w:rsidR="00D509FE" w:rsidRPr="00653BF6" w:rsidRDefault="00D509FE" w:rsidP="00F71088">
                    <w:pPr>
                      <w:rPr>
                        <w:sz w:val="16"/>
                        <w:szCs w:val="16"/>
                      </w:rPr>
                    </w:pPr>
                    <w:r>
                      <w:rPr>
                        <w:sz w:val="16"/>
                        <w:szCs w:val="16"/>
                      </w:rPr>
                      <w:t>X</w:t>
                    </w:r>
                    <w:proofErr w:type="gramStart"/>
                    <w:r>
                      <w:rPr>
                        <w:sz w:val="16"/>
                        <w:szCs w:val="16"/>
                      </w:rPr>
                      <w:t>=  Y</w:t>
                    </w:r>
                    <w:proofErr w:type="gramEnd"/>
                    <w:r>
                      <w:rPr>
                        <w:sz w:val="16"/>
                        <w:szCs w:val="16"/>
                      </w:rPr>
                      <w:t>=  Operator:</w:t>
                    </w:r>
                  </w:p>
                </w:txbxContent>
              </v:textbox>
            </v:shape>
            <v:shape id="_x0000_s4816" type="#_x0000_t176" style="position:absolute;left:7739;top:8100;width:1950;height:331">
              <v:textbox style="mso-next-textbox:#_x0000_s4816">
                <w:txbxContent>
                  <w:p w:rsidR="00D509FE" w:rsidRPr="00653BF6" w:rsidRDefault="00D509FE" w:rsidP="00F71088">
                    <w:pPr>
                      <w:rPr>
                        <w:sz w:val="16"/>
                        <w:szCs w:val="16"/>
                      </w:rPr>
                    </w:pPr>
                    <w:proofErr w:type="gramStart"/>
                    <w:r>
                      <w:rPr>
                        <w:sz w:val="16"/>
                        <w:szCs w:val="16"/>
                      </w:rPr>
                      <w:t>1.Max</w:t>
                    </w:r>
                    <w:proofErr w:type="gramEnd"/>
                    <w:r>
                      <w:rPr>
                        <w:sz w:val="16"/>
                        <w:szCs w:val="16"/>
                      </w:rPr>
                      <w:t xml:space="preserve"> Flowrate</w:t>
                    </w:r>
                  </w:p>
                </w:txbxContent>
              </v:textbox>
            </v:shape>
            <v:shape id="_x0000_s4817" type="#_x0000_t176" style="position:absolute;left:7740;top:8429;width:1950;height:331">
              <v:textbox style="mso-next-textbox:#_x0000_s4817">
                <w:txbxContent>
                  <w:p w:rsidR="00D509FE" w:rsidRPr="00653BF6" w:rsidRDefault="00D509FE" w:rsidP="00F71088">
                    <w:pPr>
                      <w:rPr>
                        <w:sz w:val="16"/>
                        <w:szCs w:val="16"/>
                      </w:rPr>
                    </w:pPr>
                    <w:r>
                      <w:rPr>
                        <w:sz w:val="16"/>
                        <w:szCs w:val="16"/>
                      </w:rPr>
                      <w:t>2.</w:t>
                    </w:r>
                    <w:r w:rsidRPr="009F2A77">
                      <w:rPr>
                        <w:sz w:val="16"/>
                        <w:szCs w:val="16"/>
                      </w:rPr>
                      <w:t xml:space="preserve"> </w:t>
                    </w:r>
                    <w:r>
                      <w:rPr>
                        <w:sz w:val="16"/>
                        <w:szCs w:val="16"/>
                      </w:rPr>
                      <w:t xml:space="preserve">Last </w:t>
                    </w:r>
                    <w:proofErr w:type="spellStart"/>
                    <w:r>
                      <w:rPr>
                        <w:sz w:val="16"/>
                        <w:szCs w:val="16"/>
                      </w:rPr>
                      <w:t>Pwr</w:t>
                    </w:r>
                    <w:proofErr w:type="spellEnd"/>
                    <w:r>
                      <w:rPr>
                        <w:sz w:val="16"/>
                        <w:szCs w:val="16"/>
                      </w:rPr>
                      <w:t xml:space="preserve"> Off</w:t>
                    </w:r>
                  </w:p>
                </w:txbxContent>
              </v:textbox>
            </v:shape>
            <v:shape id="_x0000_s4818" type="#_x0000_t176" style="position:absolute;left:7740;top:8760;width:1950;height:360">
              <v:textbox style="mso-next-textbox:#_x0000_s4818">
                <w:txbxContent>
                  <w:p w:rsidR="00D509FE" w:rsidRPr="00653BF6" w:rsidRDefault="00D509FE" w:rsidP="00F71088">
                    <w:pPr>
                      <w:rPr>
                        <w:sz w:val="16"/>
                        <w:szCs w:val="16"/>
                      </w:rPr>
                    </w:pPr>
                    <w:r>
                      <w:rPr>
                        <w:sz w:val="16"/>
                        <w:szCs w:val="16"/>
                      </w:rPr>
                      <w:t>3.</w:t>
                    </w:r>
                    <w:r w:rsidRPr="009F2A77">
                      <w:rPr>
                        <w:sz w:val="16"/>
                        <w:szCs w:val="16"/>
                      </w:rPr>
                      <w:t xml:space="preserve"> </w:t>
                    </w:r>
                    <w:proofErr w:type="spellStart"/>
                    <w:r>
                      <w:rPr>
                        <w:sz w:val="16"/>
                        <w:szCs w:val="16"/>
                      </w:rPr>
                      <w:t>Pwr</w:t>
                    </w:r>
                    <w:proofErr w:type="spellEnd"/>
                    <w:r>
                      <w:rPr>
                        <w:sz w:val="16"/>
                        <w:szCs w:val="16"/>
                      </w:rPr>
                      <w:t xml:space="preserve"> </w:t>
                    </w:r>
                    <w:proofErr w:type="gramStart"/>
                    <w:r>
                      <w:rPr>
                        <w:sz w:val="16"/>
                        <w:szCs w:val="16"/>
                      </w:rPr>
                      <w:t>On</w:t>
                    </w:r>
                    <w:proofErr w:type="gramEnd"/>
                    <w:r>
                      <w:rPr>
                        <w:sz w:val="16"/>
                        <w:szCs w:val="16"/>
                      </w:rPr>
                      <w:t xml:space="preserve"> Time</w:t>
                    </w:r>
                  </w:p>
                </w:txbxContent>
              </v:textbox>
            </v:shape>
            <v:shape id="_x0000_s4819" type="#_x0000_t176" style="position:absolute;left:7740;top:9120;width:1950;height:331">
              <v:textbox style="mso-next-textbox:#_x0000_s4819">
                <w:txbxContent>
                  <w:p w:rsidR="00D509FE" w:rsidRPr="00653BF6" w:rsidRDefault="00D509FE" w:rsidP="00F71088">
                    <w:pPr>
                      <w:rPr>
                        <w:sz w:val="16"/>
                        <w:szCs w:val="16"/>
                      </w:rPr>
                    </w:pPr>
                    <w:proofErr w:type="gramStart"/>
                    <w:r>
                      <w:rPr>
                        <w:sz w:val="16"/>
                        <w:szCs w:val="16"/>
                      </w:rPr>
                      <w:t>4.Exit</w:t>
                    </w:r>
                    <w:proofErr w:type="gramEnd"/>
                  </w:p>
                </w:txbxContent>
              </v:textbox>
            </v:shape>
            <v:shape id="_x0000_s4820" type="#_x0000_t32" style="position:absolute;left:3600;top:6300;width:898;height:0" o:connectortype="straight">
              <v:stroke endarrow="block"/>
            </v:shape>
            <v:shape id="_x0000_s4821" type="#_x0000_t32" style="position:absolute;left:7020;top:3930;width:720;height:1" o:connectortype="straight">
              <v:stroke endarrow="block"/>
            </v:shape>
            <v:shape id="_x0000_s4822" type="#_x0000_t32" style="position:absolute;left:3602;top:1479;width:0;height:7641" o:connectortype="straight"/>
            <v:shape id="_x0000_s4823" type="#_x0000_t32" style="position:absolute;left:7023;top:4860;width:719;height:1" o:connectortype="straight">
              <v:stroke endarrow="block"/>
            </v:shape>
            <v:shape id="_x0000_s4824" type="#_x0000_t32" style="position:absolute;left:7020;top:5220;width:719;height:1" o:connectortype="straight">
              <v:stroke endarrow="block"/>
            </v:shape>
            <v:shape id="_x0000_s4825" type="#_x0000_t32" style="position:absolute;left:7020;top:5580;width:719;height:1" o:connectortype="straight">
              <v:stroke endarrow="block"/>
            </v:shape>
            <v:shape id="_x0000_s4826" type="#_x0000_t32" style="position:absolute;left:7020;top:5940;width:719;height:1" o:connectortype="straight">
              <v:stroke endarrow="block"/>
            </v:shape>
            <v:shape id="_x0000_s4827" type="#_x0000_t32" style="position:absolute;left:6600;top:6265;width:1141;height:2" o:connectortype="straight">
              <v:stroke endarrow="block"/>
            </v:shape>
            <v:shape id="_x0000_s4828" type="#_x0000_t32" style="position:absolute;left:7020;top:6265;width:3;height:576" o:connectortype="straight"/>
            <v:shape id="_x0000_s4829" type="#_x0000_t32" style="position:absolute;left:7020;top:6556;width:719;height:1" o:connectortype="straight">
              <v:stroke endarrow="block"/>
            </v:shape>
            <v:shape id="_x0000_s4830" type="#_x0000_t32" style="position:absolute;left:7020;top:6840;width:719;height:1" o:connectortype="straight">
              <v:stroke endarrow="block"/>
            </v:shape>
            <v:shape id="_x0000_s4831" type="#_x0000_t32" style="position:absolute;left:7020;top:8640;width:719;height:1" o:connectortype="straight">
              <v:stroke endarrow="block"/>
            </v:shape>
            <v:shape id="_x0000_s4832" type="#_x0000_t32" style="position:absolute;left:7022;top:9000;width:719;height:1" o:connectortype="straight">
              <v:stroke endarrow="block"/>
            </v:shape>
            <v:shape id="_x0000_s4833" type="#_x0000_t32" style="position:absolute;left:7020;top:9360;width:719;height:1" o:connectortype="straight">
              <v:stroke endarrow="block"/>
            </v:shape>
            <v:shape id="_x0000_s4834" type="#_x0000_t32" style="position:absolute;left:3600;top:8280;width:898;height:0" o:connectortype="straight">
              <v:stroke endarrow="block"/>
            </v:shape>
          </v:group>
        </w:pict>
      </w:r>
    </w:p>
    <w:p w:rsidR="005D0CE9" w:rsidRPr="00F71088" w:rsidRDefault="00F71088" w:rsidP="00F71088">
      <w:pPr>
        <w:spacing w:after="0"/>
        <w:rPr>
          <w:rFonts w:ascii="Times New Roman" w:hAnsi="Times New Roman"/>
          <w:b/>
          <w:sz w:val="28"/>
          <w:szCs w:val="28"/>
          <w:lang w:eastAsia="zh-CN"/>
        </w:rPr>
      </w:pPr>
      <w:r>
        <w:rPr>
          <w:rFonts w:ascii="Times New Roman" w:hAnsi="Times New Roman"/>
          <w:b/>
          <w:sz w:val="28"/>
          <w:szCs w:val="28"/>
          <w:lang w:eastAsia="zh-CN"/>
        </w:rPr>
        <w:br w:type="page"/>
      </w:r>
    </w:p>
    <w:p w:rsidR="00310028" w:rsidRPr="003C3EF1" w:rsidRDefault="00310028" w:rsidP="00310028">
      <w:pPr>
        <w:pStyle w:val="Heading2"/>
        <w:jc w:val="both"/>
        <w:rPr>
          <w:rFonts w:ascii="Times New Roman" w:hAnsi="Times New Roman"/>
          <w:color w:val="auto"/>
          <w:sz w:val="24"/>
          <w:szCs w:val="24"/>
        </w:rPr>
      </w:pPr>
      <w:bookmarkStart w:id="94" w:name="_Toc486237311"/>
      <w:r w:rsidRPr="003C3EF1">
        <w:rPr>
          <w:rFonts w:ascii="Times New Roman" w:hAnsi="Times New Roman"/>
          <w:color w:val="auto"/>
          <w:sz w:val="24"/>
          <w:szCs w:val="24"/>
        </w:rPr>
        <w:lastRenderedPageBreak/>
        <w:t>§2.</w:t>
      </w:r>
      <w:r>
        <w:rPr>
          <w:rFonts w:ascii="Times New Roman" w:hAnsi="Times New Roman"/>
          <w:color w:val="auto"/>
          <w:sz w:val="24"/>
          <w:szCs w:val="24"/>
        </w:rPr>
        <w:t>6</w:t>
      </w:r>
      <w:r w:rsidRPr="003C3EF1">
        <w:rPr>
          <w:rFonts w:ascii="Times New Roman" w:hAnsi="Times New Roman"/>
          <w:color w:val="auto"/>
          <w:sz w:val="24"/>
          <w:szCs w:val="24"/>
        </w:rPr>
        <w:t xml:space="preserve"> </w:t>
      </w:r>
      <w:r w:rsidRPr="00E872BD">
        <w:rPr>
          <w:rFonts w:ascii="Times New Roman" w:hAnsi="Times New Roman"/>
          <w:color w:val="auto"/>
          <w:sz w:val="24"/>
          <w:szCs w:val="24"/>
        </w:rPr>
        <w:t>Display Window List</w:t>
      </w:r>
      <w:bookmarkEnd w:id="94"/>
    </w:p>
    <w:p w:rsidR="00310028" w:rsidRDefault="00310028" w:rsidP="00EE2887">
      <w:pPr>
        <w:autoSpaceDE w:val="0"/>
        <w:autoSpaceDN w:val="0"/>
        <w:adjustRightInd w:val="0"/>
        <w:spacing w:after="0"/>
        <w:ind w:left="2880" w:hanging="2880"/>
        <w:jc w:val="both"/>
        <w:rPr>
          <w:rFonts w:ascii="Times New Roman" w:hAnsi="Times New Roman"/>
        </w:rPr>
      </w:pPr>
    </w:p>
    <w:p w:rsidR="00250853" w:rsidRPr="003C3EF1" w:rsidRDefault="00250853" w:rsidP="00EE2887">
      <w:pPr>
        <w:autoSpaceDE w:val="0"/>
        <w:autoSpaceDN w:val="0"/>
        <w:adjustRightInd w:val="0"/>
        <w:spacing w:after="0"/>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0082272A" w:rsidRPr="003C3EF1">
        <w:rPr>
          <w:rFonts w:ascii="Times New Roman" w:hAnsi="Times New Roman"/>
        </w:rPr>
        <w:t>Quick Start</w:t>
      </w:r>
      <w:r w:rsidR="00C877C7" w:rsidRPr="003C3EF1">
        <w:rPr>
          <w:rFonts w:ascii="Times New Roman" w:hAnsi="Times New Roman"/>
        </w:rPr>
        <w:tab/>
      </w:r>
      <w:r w:rsidR="000B75B7">
        <w:rPr>
          <w:rFonts w:ascii="Times New Roman" w:hAnsi="Times New Roman"/>
        </w:rPr>
        <w:br/>
      </w:r>
      <w:proofErr w:type="gramStart"/>
      <w:r w:rsidR="000B75B7">
        <w:rPr>
          <w:rFonts w:ascii="Times New Roman" w:hAnsi="Times New Roman"/>
        </w:rPr>
        <w:t>T</w:t>
      </w:r>
      <w:r w:rsidR="00C877C7" w:rsidRPr="003C3EF1">
        <w:rPr>
          <w:rFonts w:ascii="Times New Roman" w:hAnsi="Times New Roman"/>
        </w:rPr>
        <w:t>o</w:t>
      </w:r>
      <w:proofErr w:type="gramEnd"/>
      <w:r w:rsidR="00C877C7" w:rsidRPr="003C3EF1">
        <w:rPr>
          <w:rFonts w:ascii="Times New Roman" w:hAnsi="Times New Roman"/>
        </w:rPr>
        <w:t xml:space="preserve"> help the </w:t>
      </w:r>
      <w:r w:rsidR="00A53524" w:rsidRPr="003C3EF1">
        <w:rPr>
          <w:rFonts w:ascii="Times New Roman" w:hAnsi="Times New Roman"/>
        </w:rPr>
        <w:t>user</w:t>
      </w:r>
      <w:r w:rsidR="00C877C7" w:rsidRPr="003C3EF1">
        <w:rPr>
          <w:rFonts w:ascii="Times New Roman" w:hAnsi="Times New Roman"/>
        </w:rPr>
        <w:t xml:space="preserve"> get the flowmeter up and running as quickly as possible.</w:t>
      </w:r>
      <w:r w:rsidR="00334417" w:rsidRPr="003C3EF1">
        <w:rPr>
          <w:rFonts w:ascii="Times New Roman" w:hAnsi="Times New Roman"/>
        </w:rPr>
        <w:t xml:space="preserve"> </w:t>
      </w:r>
      <w:proofErr w:type="gramStart"/>
      <w:r w:rsidR="009E6632">
        <w:rPr>
          <w:rFonts w:ascii="Times New Roman" w:hAnsi="Times New Roman"/>
        </w:rPr>
        <w:t>I</w:t>
      </w:r>
      <w:r w:rsidR="00334417" w:rsidRPr="003C3EF1">
        <w:rPr>
          <w:rFonts w:ascii="Times New Roman" w:hAnsi="Times New Roman"/>
        </w:rPr>
        <w:t>nclude</w:t>
      </w:r>
      <w:r w:rsidR="009E6632">
        <w:rPr>
          <w:rFonts w:ascii="Times New Roman" w:hAnsi="Times New Roman"/>
        </w:rPr>
        <w:t>s</w:t>
      </w:r>
      <w:r w:rsidR="00DF4921">
        <w:rPr>
          <w:rFonts w:ascii="Times New Roman" w:hAnsi="Times New Roman"/>
        </w:rPr>
        <w:t xml:space="preserve"> </w:t>
      </w:r>
      <w:r w:rsidR="00334417" w:rsidRPr="003C3EF1">
        <w:rPr>
          <w:rFonts w:ascii="Times New Roman" w:hAnsi="Times New Roman"/>
        </w:rPr>
        <w:t xml:space="preserve">instructions on </w:t>
      </w:r>
      <w:r w:rsidR="00C856D5" w:rsidRPr="003C3EF1">
        <w:rPr>
          <w:rFonts w:ascii="Times New Roman" w:hAnsi="Times New Roman"/>
        </w:rPr>
        <w:t>preparing mounting site, setting pipe parameters, setting fluid parameters, and setting transducer parameters</w:t>
      </w:r>
      <w:r w:rsidR="00334417" w:rsidRPr="003C3EF1">
        <w:rPr>
          <w:rFonts w:ascii="Times New Roman" w:hAnsi="Times New Roman"/>
        </w:rPr>
        <w:t>,</w:t>
      </w:r>
      <w:r w:rsidR="00C856D5" w:rsidRPr="003C3EF1">
        <w:rPr>
          <w:rFonts w:ascii="Times New Roman" w:hAnsi="Times New Roman"/>
        </w:rPr>
        <w:t xml:space="preserve"> followed by instructions on transducer installa</w:t>
      </w:r>
      <w:r w:rsidR="00334417" w:rsidRPr="003C3EF1">
        <w:rPr>
          <w:rFonts w:ascii="Times New Roman" w:hAnsi="Times New Roman"/>
        </w:rPr>
        <w:t>tion, verification, and diagnosis</w:t>
      </w:r>
      <w:r w:rsidR="00C856D5" w:rsidRPr="003C3EF1">
        <w:rPr>
          <w:rFonts w:ascii="Times New Roman" w:hAnsi="Times New Roman"/>
        </w:rPr>
        <w:t>.</w:t>
      </w:r>
      <w:proofErr w:type="gramEnd"/>
      <w:r w:rsidR="00C856D5" w:rsidRPr="003C3EF1">
        <w:rPr>
          <w:rFonts w:ascii="Times New Roman" w:hAnsi="Times New Roman"/>
        </w:rPr>
        <w:t xml:space="preserve"> </w:t>
      </w:r>
    </w:p>
    <w:p w:rsidR="00C877C7" w:rsidRPr="003C3EF1" w:rsidRDefault="00C877C7" w:rsidP="00EE2887">
      <w:pPr>
        <w:autoSpaceDE w:val="0"/>
        <w:autoSpaceDN w:val="0"/>
        <w:adjustRightInd w:val="0"/>
        <w:spacing w:after="0"/>
        <w:jc w:val="both"/>
        <w:rPr>
          <w:rFonts w:ascii="Times New Roman" w:hAnsi="Times New Roman"/>
        </w:rPr>
      </w:pP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Pipe</w:t>
      </w:r>
      <w:r w:rsidR="00C856D5" w:rsidRPr="003C3EF1">
        <w:rPr>
          <w:rFonts w:ascii="Times New Roman" w:hAnsi="Times New Roman"/>
        </w:rPr>
        <w:tab/>
      </w:r>
      <w:proofErr w:type="gramStart"/>
      <w:r w:rsidR="000B75B7">
        <w:rPr>
          <w:rFonts w:ascii="Times New Roman" w:hAnsi="Times New Roman"/>
        </w:rPr>
        <w:t>T</w:t>
      </w:r>
      <w:r w:rsidR="00C856D5" w:rsidRPr="003C3EF1">
        <w:rPr>
          <w:rFonts w:ascii="Times New Roman" w:hAnsi="Times New Roman"/>
        </w:rPr>
        <w:t>o</w:t>
      </w:r>
      <w:proofErr w:type="gramEnd"/>
      <w:r w:rsidR="00C856D5" w:rsidRPr="003C3EF1">
        <w:rPr>
          <w:rFonts w:ascii="Times New Roman" w:hAnsi="Times New Roman"/>
        </w:rPr>
        <w:t xml:space="preserve"> set pipe parameters. This includes outer diameter, wall thickness, inner diameter, pipe material, and pipe liner.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Fluid</w:t>
      </w:r>
      <w:r w:rsidR="00C856D5" w:rsidRPr="003C3EF1">
        <w:rPr>
          <w:rFonts w:ascii="Times New Roman" w:hAnsi="Times New Roman"/>
        </w:rPr>
        <w:tab/>
      </w:r>
      <w:proofErr w:type="gramStart"/>
      <w:r w:rsidR="000B75B7">
        <w:rPr>
          <w:rFonts w:ascii="Times New Roman" w:hAnsi="Times New Roman"/>
        </w:rPr>
        <w:t>T</w:t>
      </w:r>
      <w:r w:rsidR="00C856D5" w:rsidRPr="003C3EF1">
        <w:rPr>
          <w:rFonts w:ascii="Times New Roman" w:hAnsi="Times New Roman"/>
        </w:rPr>
        <w:t>o</w:t>
      </w:r>
      <w:proofErr w:type="gramEnd"/>
      <w:r w:rsidR="00C856D5" w:rsidRPr="003C3EF1">
        <w:rPr>
          <w:rFonts w:ascii="Times New Roman" w:hAnsi="Times New Roman"/>
        </w:rPr>
        <w:t xml:space="preserve"> set fluid parameters</w:t>
      </w:r>
      <w:r w:rsidR="004E0BC0" w:rsidRPr="003C3EF1">
        <w:rPr>
          <w:rFonts w:ascii="Times New Roman" w:hAnsi="Times New Roman"/>
        </w:rPr>
        <w:t xml:space="preserve">. </w:t>
      </w:r>
      <w:r w:rsidR="00C856D5" w:rsidRPr="003C3EF1">
        <w:rPr>
          <w:rFonts w:ascii="Times New Roman" w:hAnsi="Times New Roman"/>
        </w:rPr>
        <w:t xml:space="preserve">This includes fluid type, sound speed, and viscosity. </w:t>
      </w:r>
    </w:p>
    <w:p w:rsidR="0082272A" w:rsidRPr="003C3EF1" w:rsidRDefault="0082272A"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w:t>
      </w:r>
      <w:r w:rsidR="005469E5" w:rsidRPr="003C3EF1">
        <w:rPr>
          <w:rFonts w:ascii="Times New Roman" w:hAnsi="Times New Roman"/>
        </w:rPr>
        <w:t>Transducer</w:t>
      </w:r>
      <w:r w:rsidR="00C856D5" w:rsidRPr="003C3EF1">
        <w:rPr>
          <w:rFonts w:ascii="Times New Roman" w:hAnsi="Times New Roman"/>
        </w:rPr>
        <w:tab/>
      </w:r>
      <w:proofErr w:type="gramStart"/>
      <w:r w:rsidR="000B75B7">
        <w:rPr>
          <w:rFonts w:ascii="Times New Roman" w:hAnsi="Times New Roman"/>
        </w:rPr>
        <w:t>T</w:t>
      </w:r>
      <w:r w:rsidR="00C856D5" w:rsidRPr="003C3EF1">
        <w:rPr>
          <w:rFonts w:ascii="Times New Roman" w:hAnsi="Times New Roman"/>
        </w:rPr>
        <w:t>o</w:t>
      </w:r>
      <w:proofErr w:type="gramEnd"/>
      <w:r w:rsidR="00C856D5" w:rsidRPr="003C3EF1">
        <w:rPr>
          <w:rFonts w:ascii="Times New Roman" w:hAnsi="Times New Roman"/>
        </w:rPr>
        <w:t xml:space="preserve"> set transducer parameters. This includes transducer type, mount</w:t>
      </w:r>
      <w:r w:rsidR="00FC4C87">
        <w:rPr>
          <w:rFonts w:ascii="Times New Roman" w:hAnsi="Times New Roman"/>
        </w:rPr>
        <w:t>ing</w:t>
      </w:r>
      <w:r w:rsidR="00C856D5" w:rsidRPr="003C3EF1">
        <w:rPr>
          <w:rFonts w:ascii="Times New Roman" w:hAnsi="Times New Roman"/>
        </w:rPr>
        <w:t xml:space="preserve"> method, </w:t>
      </w:r>
      <w:r w:rsidR="00FC4C87">
        <w:rPr>
          <w:rFonts w:ascii="Times New Roman" w:hAnsi="Times New Roman"/>
        </w:rPr>
        <w:t>transducer</w:t>
      </w:r>
      <w:r w:rsidR="00C856D5" w:rsidRPr="003C3EF1">
        <w:rPr>
          <w:rFonts w:ascii="Times New Roman" w:hAnsi="Times New Roman"/>
        </w:rPr>
        <w:t xml:space="preserve"> spac</w:t>
      </w:r>
      <w:r w:rsidR="00FC4C87">
        <w:rPr>
          <w:rFonts w:ascii="Times New Roman" w:hAnsi="Times New Roman"/>
        </w:rPr>
        <w:t>ing</w:t>
      </w:r>
      <w:r w:rsidR="00C856D5" w:rsidRPr="003C3EF1">
        <w:rPr>
          <w:rFonts w:ascii="Times New Roman" w:hAnsi="Times New Roman"/>
        </w:rPr>
        <w:t xml:space="preserve">, and scale factor. </w:t>
      </w:r>
    </w:p>
    <w:p w:rsidR="0082272A" w:rsidRDefault="0082272A" w:rsidP="00EE2887">
      <w:pPr>
        <w:tabs>
          <w:tab w:val="left" w:pos="180"/>
          <w:tab w:val="left" w:pos="450"/>
          <w:tab w:val="left" w:pos="720"/>
        </w:tabs>
        <w:ind w:left="2880" w:hanging="2880"/>
        <w:jc w:val="both"/>
        <w:rPr>
          <w:rFonts w:ascii="Times New Roman" w:hAnsi="Times New Roman"/>
          <w:lang w:eastAsia="zh-C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Filter</w:t>
      </w:r>
      <w:r w:rsidR="00C856D5" w:rsidRPr="003C3EF1">
        <w:rPr>
          <w:rFonts w:ascii="Times New Roman" w:hAnsi="Times New Roman"/>
        </w:rPr>
        <w:tab/>
      </w:r>
      <w:proofErr w:type="gramStart"/>
      <w:r w:rsidR="000B75B7">
        <w:rPr>
          <w:rFonts w:ascii="Times New Roman" w:hAnsi="Times New Roman"/>
        </w:rPr>
        <w:t>T</w:t>
      </w:r>
      <w:r w:rsidR="00C856D5" w:rsidRPr="003C3EF1">
        <w:rPr>
          <w:rFonts w:ascii="Times New Roman" w:hAnsi="Times New Roman"/>
        </w:rPr>
        <w:t>o</w:t>
      </w:r>
      <w:proofErr w:type="gramEnd"/>
      <w:r w:rsidR="00C856D5" w:rsidRPr="003C3EF1">
        <w:rPr>
          <w:rFonts w:ascii="Times New Roman" w:hAnsi="Times New Roman"/>
        </w:rPr>
        <w:t xml:space="preserve"> set up filter</w:t>
      </w:r>
      <w:r w:rsidR="004E0BC0" w:rsidRPr="003C3EF1">
        <w:rPr>
          <w:rFonts w:ascii="Times New Roman" w:hAnsi="Times New Roman"/>
        </w:rPr>
        <w:t xml:space="preserve"> parameters. This includes average filter, noise filter, poor signal filter, and empty pipe. </w:t>
      </w:r>
    </w:p>
    <w:p w:rsidR="00AA3C85" w:rsidRPr="0095408C" w:rsidRDefault="00AA3C85" w:rsidP="00AA3C85">
      <w:pPr>
        <w:tabs>
          <w:tab w:val="left" w:pos="180"/>
          <w:tab w:val="left" w:pos="450"/>
          <w:tab w:val="left" w:pos="720"/>
          <w:tab w:val="left" w:pos="2880"/>
        </w:tabs>
        <w:ind w:left="2880" w:hanging="2880"/>
        <w:jc w:val="both"/>
        <w:rPr>
          <w:rFonts w:ascii="Times New Roman" w:hAnsi="Times New Roman"/>
          <w:color w:val="000000"/>
          <w:lang w:eastAsia="zh-CN"/>
        </w:rPr>
      </w:pPr>
      <w:r w:rsidRPr="0095408C">
        <w:rPr>
          <w:rFonts w:ascii="Times New Roman" w:hAnsi="Times New Roman"/>
          <w:color w:val="000000"/>
        </w:rPr>
        <w:t xml:space="preserve">LOG </w:t>
      </w:r>
      <w:r w:rsidRPr="0095408C">
        <w:rPr>
          <w:rFonts w:ascii="Times New Roman" w:hAnsi="Times New Roman"/>
          <w:color w:val="000000"/>
        </w:rPr>
        <w:sym w:font="Wingdings" w:char="F0E0"/>
      </w:r>
      <w:r w:rsidRPr="0095408C">
        <w:rPr>
          <w:rFonts w:ascii="Times New Roman" w:hAnsi="Times New Roman"/>
          <w:color w:val="000000"/>
        </w:rPr>
        <w:t xml:space="preserve"> Save To</w:t>
      </w:r>
      <w:r w:rsidRPr="0095408C">
        <w:rPr>
          <w:rFonts w:ascii="Times New Roman" w:hAnsi="Times New Roman"/>
          <w:color w:val="000000"/>
        </w:rPr>
        <w:tab/>
      </w:r>
      <w:r w:rsidR="00762567">
        <w:rPr>
          <w:rFonts w:ascii="Times New Roman" w:hAnsi="Times New Roman"/>
          <w:color w:val="000000"/>
        </w:rPr>
        <w:t>To</w:t>
      </w:r>
      <w:r w:rsidRPr="0095408C">
        <w:rPr>
          <w:rFonts w:ascii="Times New Roman" w:hAnsi="Times New Roman"/>
          <w:color w:val="000000"/>
        </w:rPr>
        <w:t xml:space="preserve"> save logged data to a custom file name. </w:t>
      </w:r>
    </w:p>
    <w:p w:rsidR="00250853" w:rsidRPr="003C3EF1" w:rsidRDefault="00250853"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0082272A" w:rsidRPr="003C3EF1">
        <w:rPr>
          <w:rFonts w:ascii="Times New Roman" w:hAnsi="Times New Roman"/>
        </w:rPr>
        <w:t xml:space="preserve"> Log Items</w:t>
      </w:r>
      <w:r w:rsidR="004E0BC0" w:rsidRPr="003C3EF1">
        <w:rPr>
          <w:rFonts w:ascii="Times New Roman" w:hAnsi="Times New Roman"/>
        </w:rPr>
        <w:tab/>
      </w:r>
      <w:proofErr w:type="gramStart"/>
      <w:r w:rsidR="00762567">
        <w:rPr>
          <w:rFonts w:ascii="Times New Roman" w:hAnsi="Times New Roman"/>
        </w:rPr>
        <w:t>T</w:t>
      </w:r>
      <w:r w:rsidR="004E0BC0" w:rsidRPr="003C3EF1">
        <w:rPr>
          <w:rFonts w:ascii="Times New Roman" w:hAnsi="Times New Roman"/>
        </w:rPr>
        <w:t>o</w:t>
      </w:r>
      <w:proofErr w:type="gramEnd"/>
      <w:r w:rsidR="004E0BC0" w:rsidRPr="003C3EF1">
        <w:rPr>
          <w:rFonts w:ascii="Times New Roman" w:hAnsi="Times New Roman"/>
        </w:rPr>
        <w:t xml:space="preserve"> set up data logging. This includes logging </w:t>
      </w:r>
      <w:r w:rsidR="00A15F39" w:rsidRPr="003C3EF1">
        <w:rPr>
          <w:rFonts w:ascii="Times New Roman" w:hAnsi="Times New Roman"/>
        </w:rPr>
        <w:t xml:space="preserve">a </w:t>
      </w:r>
      <w:r w:rsidR="004E0BC0" w:rsidRPr="003C3EF1">
        <w:rPr>
          <w:rFonts w:ascii="Times New Roman" w:hAnsi="Times New Roman"/>
        </w:rPr>
        <w:t xml:space="preserve">basic </w:t>
      </w:r>
      <w:r w:rsidR="00A15F39" w:rsidRPr="003C3EF1">
        <w:rPr>
          <w:rFonts w:ascii="Times New Roman" w:hAnsi="Times New Roman"/>
        </w:rPr>
        <w:t xml:space="preserve">set of </w:t>
      </w:r>
      <w:r w:rsidR="004E0BC0" w:rsidRPr="003C3EF1">
        <w:rPr>
          <w:rFonts w:ascii="Times New Roman" w:hAnsi="Times New Roman"/>
        </w:rPr>
        <w:t xml:space="preserve">4 items or logging all 16 items.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Pr="003C3EF1">
        <w:rPr>
          <w:rFonts w:ascii="Times New Roman" w:hAnsi="Times New Roman"/>
        </w:rPr>
        <w:t xml:space="preserve"> Schedule</w:t>
      </w:r>
      <w:r w:rsidR="004E0BC0" w:rsidRPr="003C3EF1">
        <w:rPr>
          <w:rFonts w:ascii="Times New Roman" w:hAnsi="Times New Roman"/>
        </w:rPr>
        <w:tab/>
      </w:r>
      <w:proofErr w:type="gramStart"/>
      <w:r w:rsidR="00762567">
        <w:rPr>
          <w:rFonts w:ascii="Times New Roman" w:hAnsi="Times New Roman"/>
        </w:rPr>
        <w:t>T</w:t>
      </w:r>
      <w:r w:rsidR="00707EFA" w:rsidRPr="003C3EF1">
        <w:rPr>
          <w:rFonts w:ascii="Times New Roman" w:hAnsi="Times New Roman"/>
        </w:rPr>
        <w:t>o</w:t>
      </w:r>
      <w:proofErr w:type="gramEnd"/>
      <w:r w:rsidR="00707EFA" w:rsidRPr="003C3EF1">
        <w:rPr>
          <w:rFonts w:ascii="Times New Roman" w:hAnsi="Times New Roman"/>
        </w:rPr>
        <w:t xml:space="preserve"> set up </w:t>
      </w:r>
      <w:r w:rsidR="00762567">
        <w:rPr>
          <w:rFonts w:ascii="Times New Roman" w:hAnsi="Times New Roman"/>
        </w:rPr>
        <w:t xml:space="preserve">a </w:t>
      </w:r>
      <w:r w:rsidR="00707EFA" w:rsidRPr="003C3EF1">
        <w:rPr>
          <w:rFonts w:ascii="Times New Roman" w:hAnsi="Times New Roman"/>
        </w:rPr>
        <w:t>schedule for data logging</w:t>
      </w:r>
      <w:r w:rsidR="004E0BC0" w:rsidRPr="003C3EF1">
        <w:rPr>
          <w:rFonts w:ascii="Times New Roman" w:hAnsi="Times New Roman"/>
        </w:rPr>
        <w:t xml:space="preserve">. This includes logging interval, start time, and stop time. </w:t>
      </w:r>
    </w:p>
    <w:p w:rsidR="00C877C7" w:rsidRPr="003C3EF1" w:rsidRDefault="00C877C7" w:rsidP="00EE2887">
      <w:pPr>
        <w:tabs>
          <w:tab w:val="left" w:pos="180"/>
          <w:tab w:val="left" w:pos="450"/>
          <w:tab w:val="left" w:pos="720"/>
          <w:tab w:val="left" w:pos="171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Pr="003C3EF1">
        <w:rPr>
          <w:rFonts w:ascii="Times New Roman" w:hAnsi="Times New Roman"/>
        </w:rPr>
        <w:t xml:space="preserve"> View Log</w:t>
      </w:r>
      <w:r w:rsidR="00F53377" w:rsidRPr="003C3EF1">
        <w:rPr>
          <w:rFonts w:ascii="Times New Roman" w:hAnsi="Times New Roman"/>
        </w:rPr>
        <w:tab/>
      </w:r>
      <w:r w:rsidR="00A53524" w:rsidRPr="003C3EF1">
        <w:rPr>
          <w:rFonts w:ascii="Times New Roman" w:hAnsi="Times New Roman"/>
        </w:rPr>
        <w:tab/>
      </w:r>
      <w:proofErr w:type="gramStart"/>
      <w:r w:rsidR="00762567">
        <w:rPr>
          <w:rFonts w:ascii="Times New Roman" w:hAnsi="Times New Roman"/>
        </w:rPr>
        <w:t>T</w:t>
      </w:r>
      <w:r w:rsidR="00707EFA" w:rsidRPr="003C3EF1">
        <w:rPr>
          <w:rFonts w:ascii="Times New Roman" w:hAnsi="Times New Roman"/>
        </w:rPr>
        <w:t>o</w:t>
      </w:r>
      <w:proofErr w:type="gramEnd"/>
      <w:r w:rsidR="00707EFA" w:rsidRPr="003C3EF1">
        <w:rPr>
          <w:rFonts w:ascii="Times New Roman" w:hAnsi="Times New Roman"/>
        </w:rPr>
        <w:t xml:space="preserve"> view any </w:t>
      </w:r>
      <w:r w:rsidR="004E0BC0" w:rsidRPr="003C3EF1">
        <w:rPr>
          <w:rFonts w:ascii="Times New Roman" w:hAnsi="Times New Roman"/>
        </w:rPr>
        <w:t>previously saved lo</w:t>
      </w:r>
      <w:r w:rsidR="00762567">
        <w:rPr>
          <w:rFonts w:ascii="Times New Roman" w:hAnsi="Times New Roman"/>
        </w:rPr>
        <w:t>g.</w:t>
      </w:r>
      <w:r w:rsidR="004E0BC0" w:rsidRPr="003C3EF1">
        <w:rPr>
          <w:rFonts w:ascii="Times New Roman" w:hAnsi="Times New Roman"/>
        </w:rPr>
        <w:t xml:space="preserve"> </w:t>
      </w:r>
    </w:p>
    <w:p w:rsidR="0082272A" w:rsidRPr="003C3EF1" w:rsidRDefault="00C877C7"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0082272A" w:rsidRPr="003C3EF1">
        <w:rPr>
          <w:rFonts w:ascii="Times New Roman" w:hAnsi="Times New Roman"/>
        </w:rPr>
        <w:t xml:space="preserve"> Clear Log</w:t>
      </w:r>
      <w:r w:rsidR="00F53377" w:rsidRPr="003C3EF1">
        <w:rPr>
          <w:rFonts w:ascii="Times New Roman" w:hAnsi="Times New Roman"/>
        </w:rPr>
        <w:tab/>
      </w:r>
      <w:proofErr w:type="gramStart"/>
      <w:r w:rsidR="00762567">
        <w:rPr>
          <w:rFonts w:ascii="Times New Roman" w:hAnsi="Times New Roman"/>
        </w:rPr>
        <w:t>T</w:t>
      </w:r>
      <w:r w:rsidR="00F53377" w:rsidRPr="003C3EF1">
        <w:rPr>
          <w:rFonts w:ascii="Times New Roman" w:hAnsi="Times New Roman"/>
        </w:rPr>
        <w:t>o</w:t>
      </w:r>
      <w:proofErr w:type="gramEnd"/>
      <w:r w:rsidR="00F53377" w:rsidRPr="003C3EF1">
        <w:rPr>
          <w:rFonts w:ascii="Times New Roman" w:hAnsi="Times New Roman"/>
        </w:rPr>
        <w:t xml:space="preserve"> delete a previously saved log.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Zero</w:t>
      </w:r>
      <w:r w:rsidR="00F53377" w:rsidRPr="003C3EF1">
        <w:rPr>
          <w:rFonts w:ascii="Times New Roman" w:hAnsi="Times New Roman"/>
        </w:rPr>
        <w:tab/>
      </w:r>
      <w:proofErr w:type="gramStart"/>
      <w:r w:rsidR="00762567">
        <w:rPr>
          <w:rFonts w:ascii="Times New Roman" w:hAnsi="Times New Roman"/>
        </w:rPr>
        <w:t>T</w:t>
      </w:r>
      <w:r w:rsidR="00F53377" w:rsidRPr="003C3EF1">
        <w:rPr>
          <w:rFonts w:ascii="Times New Roman" w:hAnsi="Times New Roman"/>
        </w:rPr>
        <w:t>o</w:t>
      </w:r>
      <w:proofErr w:type="gramEnd"/>
      <w:r w:rsidR="00F53377" w:rsidRPr="003C3EF1">
        <w:rPr>
          <w:rFonts w:ascii="Times New Roman" w:hAnsi="Times New Roman"/>
        </w:rPr>
        <w:t xml:space="preserve"> set up zero calibration.</w:t>
      </w:r>
    </w:p>
    <w:p w:rsidR="00250853" w:rsidRPr="003C3EF1" w:rsidRDefault="00250853"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0082272A" w:rsidRPr="003C3EF1">
        <w:rPr>
          <w:rFonts w:ascii="Times New Roman" w:hAnsi="Times New Roman"/>
        </w:rPr>
        <w:t xml:space="preserve"> Linear</w:t>
      </w:r>
      <w:r w:rsidR="00F53377" w:rsidRPr="003C3EF1">
        <w:rPr>
          <w:rFonts w:ascii="Times New Roman" w:hAnsi="Times New Roman"/>
        </w:rPr>
        <w:tab/>
      </w:r>
      <w:proofErr w:type="gramStart"/>
      <w:r w:rsidR="00762567">
        <w:rPr>
          <w:rFonts w:ascii="Times New Roman" w:hAnsi="Times New Roman"/>
        </w:rPr>
        <w:t>T</w:t>
      </w:r>
      <w:r w:rsidR="00F53377" w:rsidRPr="003C3EF1">
        <w:rPr>
          <w:rFonts w:ascii="Times New Roman" w:hAnsi="Times New Roman"/>
        </w:rPr>
        <w:t>o</w:t>
      </w:r>
      <w:proofErr w:type="gramEnd"/>
      <w:r w:rsidR="00F53377" w:rsidRPr="003C3EF1">
        <w:rPr>
          <w:rFonts w:ascii="Times New Roman" w:hAnsi="Times New Roman"/>
        </w:rPr>
        <w:t xml:space="preserve"> set up linear calibration. This includes manual totalizer and a linear table. </w:t>
      </w:r>
    </w:p>
    <w:p w:rsidR="0082272A" w:rsidRPr="003C3EF1" w:rsidRDefault="0082272A" w:rsidP="00EE2887">
      <w:pPr>
        <w:tabs>
          <w:tab w:val="left" w:pos="180"/>
          <w:tab w:val="left" w:pos="450"/>
          <w:tab w:val="left" w:pos="720"/>
        </w:tabs>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0/4 – 20mA</w:t>
      </w:r>
      <w:r w:rsidR="00F53377" w:rsidRPr="003C3EF1">
        <w:rPr>
          <w:rFonts w:ascii="Times New Roman" w:hAnsi="Times New Roman"/>
        </w:rPr>
        <w:tab/>
      </w:r>
      <w:r w:rsidR="00D124D4" w:rsidRPr="003C3EF1">
        <w:rPr>
          <w:rFonts w:ascii="Times New Roman" w:hAnsi="Times New Roman"/>
        </w:rPr>
        <w:tab/>
      </w:r>
      <w:proofErr w:type="gramStart"/>
      <w:r w:rsidR="00332A07">
        <w:rPr>
          <w:rFonts w:ascii="Times New Roman" w:hAnsi="Times New Roman"/>
        </w:rPr>
        <w:t>T</w:t>
      </w:r>
      <w:r w:rsidR="008F75A5" w:rsidRPr="003C3EF1">
        <w:rPr>
          <w:rFonts w:ascii="Times New Roman" w:hAnsi="Times New Roman"/>
        </w:rPr>
        <w:t>o</w:t>
      </w:r>
      <w:proofErr w:type="gramEnd"/>
      <w:r w:rsidR="008F75A5" w:rsidRPr="003C3EF1">
        <w:rPr>
          <w:rFonts w:ascii="Times New Roman" w:hAnsi="Times New Roman"/>
        </w:rPr>
        <w:t xml:space="preserve"> verify that the output of the 0/4 – 20mA is accurate.</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Temp</w:t>
      </w:r>
      <w:r w:rsidR="00F53377" w:rsidRPr="003C3EF1">
        <w:rPr>
          <w:rFonts w:ascii="Times New Roman" w:hAnsi="Times New Roman"/>
        </w:rPr>
        <w:tab/>
      </w:r>
      <w:proofErr w:type="gramStart"/>
      <w:r w:rsidR="00332A07">
        <w:rPr>
          <w:rFonts w:ascii="Times New Roman" w:hAnsi="Times New Roman"/>
        </w:rPr>
        <w:t>T</w:t>
      </w:r>
      <w:r w:rsidR="00F53377" w:rsidRPr="003C3EF1">
        <w:rPr>
          <w:rFonts w:ascii="Times New Roman" w:hAnsi="Times New Roman"/>
        </w:rPr>
        <w:t>o</w:t>
      </w:r>
      <w:proofErr w:type="gramEnd"/>
      <w:r w:rsidR="00F53377" w:rsidRPr="003C3EF1">
        <w:rPr>
          <w:rFonts w:ascii="Times New Roman" w:hAnsi="Times New Roman"/>
        </w:rPr>
        <w:t xml:space="preserve"> set up temperature calibration </w:t>
      </w:r>
    </w:p>
    <w:p w:rsidR="00250853" w:rsidRPr="003C3EF1" w:rsidRDefault="00250853" w:rsidP="00EE2887">
      <w:pPr>
        <w:tabs>
          <w:tab w:val="left" w:pos="180"/>
          <w:tab w:val="left" w:pos="450"/>
          <w:tab w:val="left" w:pos="720"/>
        </w:tabs>
        <w:jc w:val="both"/>
        <w:rPr>
          <w:rFonts w:ascii="Times New Roman" w:hAnsi="Times New Roman"/>
        </w:rPr>
      </w:pPr>
      <w:r w:rsidRPr="003C3EF1">
        <w:rPr>
          <w:rFonts w:ascii="Times New Roman" w:hAnsi="Times New Roman"/>
        </w:rPr>
        <w:t>M</w:t>
      </w:r>
      <w:r w:rsidR="00C877C7" w:rsidRPr="003C3EF1">
        <w:rPr>
          <w:rFonts w:ascii="Times New Roman" w:hAnsi="Times New Roman"/>
        </w:rPr>
        <w:t>11 – M13</w:t>
      </w:r>
      <w:r w:rsidRPr="003C3EF1">
        <w:rPr>
          <w:rFonts w:ascii="Times New Roman" w:hAnsi="Times New Roman"/>
        </w:rPr>
        <w:sym w:font="Wingdings" w:char="F0E0"/>
      </w:r>
      <w:r w:rsidR="0082272A" w:rsidRPr="003C3EF1">
        <w:rPr>
          <w:rFonts w:ascii="Times New Roman" w:hAnsi="Times New Roman"/>
        </w:rPr>
        <w:t>Site</w:t>
      </w:r>
      <w:r w:rsidR="00D124D4" w:rsidRPr="003C3EF1">
        <w:rPr>
          <w:rFonts w:ascii="Times New Roman" w:hAnsi="Times New Roman"/>
        </w:rPr>
        <w:tab/>
      </w:r>
      <w:r w:rsidR="00D124D4" w:rsidRPr="003C3EF1">
        <w:rPr>
          <w:rFonts w:ascii="Times New Roman" w:hAnsi="Times New Roman"/>
        </w:rPr>
        <w:tab/>
      </w:r>
      <w:proofErr w:type="gramStart"/>
      <w:r w:rsidR="00332A07">
        <w:rPr>
          <w:rFonts w:ascii="Times New Roman" w:hAnsi="Times New Roman"/>
        </w:rPr>
        <w:t>T</w:t>
      </w:r>
      <w:r w:rsidR="00D124D4" w:rsidRPr="003C3EF1">
        <w:rPr>
          <w:rFonts w:ascii="Times New Roman" w:hAnsi="Times New Roman"/>
        </w:rPr>
        <w:t>o</w:t>
      </w:r>
      <w:proofErr w:type="gramEnd"/>
      <w:r w:rsidR="00D124D4" w:rsidRPr="003C3EF1">
        <w:rPr>
          <w:rFonts w:ascii="Times New Roman" w:hAnsi="Times New Roman"/>
        </w:rPr>
        <w:t xml:space="preserve"> s</w:t>
      </w:r>
      <w:r w:rsidR="00CD59EB">
        <w:rPr>
          <w:rFonts w:ascii="Times New Roman" w:hAnsi="Times New Roman"/>
        </w:rPr>
        <w:t>ave</w:t>
      </w:r>
      <w:r w:rsidR="00D124D4" w:rsidRPr="003C3EF1">
        <w:rPr>
          <w:rFonts w:ascii="Times New Roman" w:hAnsi="Times New Roman"/>
        </w:rPr>
        <w:t xml:space="preserve">, recall, and delete site parameters, respectively.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21 – M24</w:t>
      </w:r>
      <w:r w:rsidRPr="003C3EF1">
        <w:rPr>
          <w:rFonts w:ascii="Times New Roman" w:hAnsi="Times New Roman"/>
        </w:rPr>
        <w:sym w:font="Wingdings" w:char="F0E0"/>
      </w:r>
      <w:r w:rsidRPr="003C3EF1">
        <w:rPr>
          <w:rFonts w:ascii="Times New Roman" w:hAnsi="Times New Roman"/>
        </w:rPr>
        <w:t xml:space="preserve"> Diagnosis</w:t>
      </w:r>
      <w:r w:rsidR="00D124D4" w:rsidRPr="003C3EF1">
        <w:rPr>
          <w:rFonts w:ascii="Times New Roman" w:hAnsi="Times New Roman"/>
        </w:rPr>
        <w:tab/>
      </w:r>
      <w:proofErr w:type="gramStart"/>
      <w:r w:rsidR="00332A07">
        <w:rPr>
          <w:rFonts w:ascii="Times New Roman" w:hAnsi="Times New Roman"/>
        </w:rPr>
        <w:t>T</w:t>
      </w:r>
      <w:r w:rsidR="00D124D4" w:rsidRPr="003C3EF1">
        <w:rPr>
          <w:rFonts w:ascii="Times New Roman" w:hAnsi="Times New Roman"/>
        </w:rPr>
        <w:t>o</w:t>
      </w:r>
      <w:proofErr w:type="gramEnd"/>
      <w:r w:rsidR="00D124D4" w:rsidRPr="003C3EF1">
        <w:rPr>
          <w:rFonts w:ascii="Times New Roman" w:hAnsi="Times New Roman"/>
        </w:rPr>
        <w:t xml:space="preserve"> display triplet</w:t>
      </w:r>
      <w:r w:rsidR="009F217A">
        <w:rPr>
          <w:rFonts w:ascii="Times New Roman" w:hAnsi="Times New Roman"/>
        </w:rPr>
        <w:t>s</w:t>
      </w:r>
      <w:r w:rsidR="00D124D4" w:rsidRPr="003C3EF1">
        <w:rPr>
          <w:rFonts w:ascii="Times New Roman" w:hAnsi="Times New Roman"/>
        </w:rPr>
        <w:t>, sound speed, transit time, and Reynolds time</w:t>
      </w:r>
      <w:r w:rsidR="0053004F" w:rsidRPr="003C3EF1">
        <w:rPr>
          <w:rFonts w:ascii="Times New Roman" w:hAnsi="Times New Roman"/>
        </w:rPr>
        <w:t>, respectively</w:t>
      </w:r>
      <w:r w:rsidR="00D124D4" w:rsidRPr="003C3EF1">
        <w:rPr>
          <w:rFonts w:ascii="Times New Roman" w:hAnsi="Times New Roman"/>
        </w:rPr>
        <w:t xml:space="preserve">. </w:t>
      </w:r>
    </w:p>
    <w:p w:rsidR="0082272A" w:rsidRPr="003C3EF1" w:rsidRDefault="00C877C7"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M31 – M38</w:t>
      </w:r>
      <w:r w:rsidR="0082272A" w:rsidRPr="003C3EF1">
        <w:rPr>
          <w:rFonts w:ascii="Times New Roman" w:hAnsi="Times New Roman"/>
        </w:rPr>
        <w:sym w:font="Wingdings" w:char="F0E0"/>
      </w:r>
      <w:r w:rsidR="009132CC" w:rsidRPr="003C3EF1">
        <w:rPr>
          <w:rFonts w:ascii="Times New Roman" w:hAnsi="Times New Roman"/>
        </w:rPr>
        <w:t>Input/output</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 xml:space="preserve">o change display settings, 0/4-20mA CL, OCT output, Relay output, Frequency output, buzzer, alarm, </w:t>
      </w:r>
      <w:r w:rsidR="00CD59EB" w:rsidRPr="003C3EF1">
        <w:rPr>
          <w:rFonts w:ascii="Times New Roman" w:hAnsi="Times New Roman"/>
        </w:rPr>
        <w:t>batch control</w:t>
      </w:r>
      <w:r w:rsidR="00CD59EB">
        <w:rPr>
          <w:rFonts w:ascii="Times New Roman" w:hAnsi="Times New Roman"/>
        </w:rPr>
        <w:t xml:space="preserve"> a</w:t>
      </w:r>
      <w:r w:rsidR="00D124D4" w:rsidRPr="003C3EF1">
        <w:rPr>
          <w:rFonts w:ascii="Times New Roman" w:hAnsi="Times New Roman"/>
        </w:rPr>
        <w:t xml:space="preserve">nd </w:t>
      </w:r>
      <w:r w:rsidR="00CD59EB">
        <w:rPr>
          <w:rFonts w:ascii="Times New Roman" w:hAnsi="Times New Roman"/>
        </w:rPr>
        <w:t xml:space="preserve">A13/A14 value </w:t>
      </w:r>
      <w:r w:rsidR="00D124D4" w:rsidRPr="003C3EF1">
        <w:rPr>
          <w:rFonts w:ascii="Times New Roman" w:hAnsi="Times New Roman"/>
        </w:rPr>
        <w:t xml:space="preserve">.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41 – M4</w:t>
      </w:r>
      <w:r w:rsidR="00304A06">
        <w:rPr>
          <w:rFonts w:ascii="Times New Roman" w:hAnsi="Times New Roman"/>
        </w:rPr>
        <w:t>10</w:t>
      </w:r>
      <w:r w:rsidRPr="003C3EF1">
        <w:rPr>
          <w:rFonts w:ascii="Times New Roman" w:hAnsi="Times New Roman"/>
        </w:rPr>
        <w:sym w:font="Wingdings" w:char="F0E0"/>
      </w:r>
      <w:r w:rsidRPr="003C3EF1">
        <w:rPr>
          <w:rFonts w:ascii="Times New Roman" w:hAnsi="Times New Roman"/>
        </w:rPr>
        <w:t xml:space="preserve"> Totalizer</w:t>
      </w:r>
      <w:r w:rsidR="00D124D4" w:rsidRPr="003C3EF1">
        <w:rPr>
          <w:rFonts w:ascii="Times New Roman" w:hAnsi="Times New Roman"/>
        </w:rPr>
        <w:tab/>
      </w:r>
      <w:proofErr w:type="gramStart"/>
      <w:r w:rsidR="00332A07">
        <w:rPr>
          <w:rFonts w:ascii="Times New Roman" w:hAnsi="Times New Roman"/>
        </w:rPr>
        <w:t>T</w:t>
      </w:r>
      <w:r w:rsidR="00B66D92" w:rsidRPr="003C3EF1">
        <w:rPr>
          <w:rFonts w:ascii="Times New Roman" w:hAnsi="Times New Roman"/>
        </w:rPr>
        <w:t>o</w:t>
      </w:r>
      <w:proofErr w:type="gramEnd"/>
      <w:r w:rsidR="00B66D92" w:rsidRPr="003C3EF1">
        <w:rPr>
          <w:rFonts w:ascii="Times New Roman" w:hAnsi="Times New Roman"/>
        </w:rPr>
        <w:t xml:space="preserve"> set up totalizer. </w:t>
      </w:r>
      <w:proofErr w:type="gramStart"/>
      <w:r w:rsidR="00B66D92" w:rsidRPr="003C3EF1">
        <w:rPr>
          <w:rFonts w:ascii="Times New Roman" w:hAnsi="Times New Roman"/>
        </w:rPr>
        <w:t>I</w:t>
      </w:r>
      <w:r w:rsidR="00D124D4" w:rsidRPr="003C3EF1">
        <w:rPr>
          <w:rFonts w:ascii="Times New Roman" w:hAnsi="Times New Roman"/>
        </w:rPr>
        <w:t xml:space="preserve">ncludes </w:t>
      </w:r>
      <w:r w:rsidR="00CD59EB">
        <w:rPr>
          <w:rFonts w:ascii="Times New Roman" w:hAnsi="Times New Roman"/>
        </w:rPr>
        <w:t>Flo</w:t>
      </w:r>
      <w:r w:rsidR="00D124D4" w:rsidRPr="003C3EF1">
        <w:rPr>
          <w:rFonts w:ascii="Times New Roman" w:hAnsi="Times New Roman"/>
        </w:rPr>
        <w:t xml:space="preserve"> multiplier, NET on/off, POS on/off, NEG on/off, totalizer reset,</w:t>
      </w:r>
      <w:r w:rsidR="00CD59EB">
        <w:rPr>
          <w:rFonts w:ascii="Times New Roman" w:hAnsi="Times New Roman"/>
        </w:rPr>
        <w:t xml:space="preserve"> Eng Multiplier, </w:t>
      </w:r>
      <w:del w:id="95" w:author="Robert Goss" w:date="2017-08-14T13:49:00Z">
        <w:r w:rsidR="00D124D4" w:rsidRPr="003C3EF1" w:rsidDel="00CD59EB">
          <w:rPr>
            <w:rFonts w:ascii="Times New Roman" w:hAnsi="Times New Roman"/>
          </w:rPr>
          <w:delText xml:space="preserve"> </w:delText>
        </w:r>
      </w:del>
      <w:r w:rsidR="00D124D4" w:rsidRPr="003C3EF1">
        <w:rPr>
          <w:rFonts w:ascii="Times New Roman" w:hAnsi="Times New Roman"/>
        </w:rPr>
        <w:t>daily, monthly, and yearly totalizer.</w:t>
      </w:r>
      <w:proofErr w:type="gramEnd"/>
      <w:r w:rsidR="00D124D4" w:rsidRPr="003C3EF1">
        <w:rPr>
          <w:rFonts w:ascii="Times New Roman" w:hAnsi="Times New Roman"/>
        </w:rPr>
        <w:t xml:space="preserve">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51 – M5</w:t>
      </w:r>
      <w:r w:rsidR="00304A06">
        <w:rPr>
          <w:rFonts w:ascii="Times New Roman" w:hAnsi="Times New Roman"/>
        </w:rPr>
        <w:t>9</w:t>
      </w:r>
      <w:r w:rsidRPr="003C3EF1">
        <w:rPr>
          <w:rFonts w:ascii="Times New Roman" w:hAnsi="Times New Roman"/>
        </w:rPr>
        <w:sym w:font="Wingdings" w:char="F0E0"/>
      </w:r>
      <w:r w:rsidRPr="003C3EF1">
        <w:rPr>
          <w:rFonts w:ascii="Times New Roman" w:hAnsi="Times New Roman"/>
        </w:rPr>
        <w:t xml:space="preserve"> System</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 xml:space="preserve">o change and/or </w:t>
      </w:r>
      <w:r w:rsidR="00B66D92" w:rsidRPr="003C3EF1">
        <w:rPr>
          <w:rFonts w:ascii="Times New Roman" w:hAnsi="Times New Roman"/>
        </w:rPr>
        <w:t xml:space="preserve">view the system settings. </w:t>
      </w:r>
      <w:proofErr w:type="gramStart"/>
      <w:r w:rsidR="00B66D92" w:rsidRPr="003C3EF1">
        <w:rPr>
          <w:rFonts w:ascii="Times New Roman" w:hAnsi="Times New Roman"/>
        </w:rPr>
        <w:t>I</w:t>
      </w:r>
      <w:r w:rsidR="00D124D4" w:rsidRPr="003C3EF1">
        <w:rPr>
          <w:rFonts w:ascii="Times New Roman" w:hAnsi="Times New Roman"/>
        </w:rPr>
        <w:t>ncludes language, system units, COMM, date/time, ESN</w:t>
      </w:r>
      <w:r w:rsidR="00304A06">
        <w:rPr>
          <w:rFonts w:ascii="Times New Roman" w:hAnsi="Times New Roman"/>
        </w:rPr>
        <w:t xml:space="preserve"> version</w:t>
      </w:r>
      <w:r w:rsidR="00D124D4" w:rsidRPr="003C3EF1">
        <w:rPr>
          <w:rFonts w:ascii="Times New Roman" w:hAnsi="Times New Roman"/>
        </w:rPr>
        <w:t xml:space="preserve">, battery </w:t>
      </w:r>
      <w:r w:rsidR="00304A06">
        <w:rPr>
          <w:rFonts w:ascii="Times New Roman" w:hAnsi="Times New Roman"/>
        </w:rPr>
        <w:t>volts</w:t>
      </w:r>
      <w:r w:rsidR="00D124D4" w:rsidRPr="003C3EF1">
        <w:rPr>
          <w:rFonts w:ascii="Times New Roman" w:hAnsi="Times New Roman"/>
        </w:rPr>
        <w:t xml:space="preserve">, set up system lock, </w:t>
      </w:r>
      <w:r w:rsidR="00304A06" w:rsidRPr="003C3EF1">
        <w:rPr>
          <w:rFonts w:ascii="Times New Roman" w:hAnsi="Times New Roman"/>
        </w:rPr>
        <w:t>work timer</w:t>
      </w:r>
      <w:r w:rsidR="00304A06">
        <w:rPr>
          <w:rFonts w:ascii="Times New Roman" w:hAnsi="Times New Roman"/>
        </w:rPr>
        <w:t>,</w:t>
      </w:r>
      <w:r w:rsidR="00304A06" w:rsidRPr="003C3EF1">
        <w:rPr>
          <w:rFonts w:ascii="Times New Roman" w:hAnsi="Times New Roman"/>
        </w:rPr>
        <w:t xml:space="preserve"> </w:t>
      </w:r>
      <w:r w:rsidR="00D124D4" w:rsidRPr="003C3EF1">
        <w:rPr>
          <w:rFonts w:ascii="Times New Roman" w:hAnsi="Times New Roman"/>
        </w:rPr>
        <w:t xml:space="preserve">and </w:t>
      </w:r>
      <w:r w:rsidR="00304A06">
        <w:rPr>
          <w:rFonts w:ascii="Times New Roman" w:hAnsi="Times New Roman"/>
        </w:rPr>
        <w:t>Clear Data</w:t>
      </w:r>
      <w:r w:rsidR="00D124D4" w:rsidRPr="003C3EF1">
        <w:rPr>
          <w:rFonts w:ascii="Times New Roman" w:hAnsi="Times New Roman"/>
        </w:rPr>
        <w:t>.</w:t>
      </w:r>
      <w:proofErr w:type="gramEnd"/>
      <w:r w:rsidR="00D124D4" w:rsidRPr="003C3EF1">
        <w:rPr>
          <w:rFonts w:ascii="Times New Roman" w:hAnsi="Times New Roman"/>
        </w:rPr>
        <w:t xml:space="preserve"> </w:t>
      </w:r>
    </w:p>
    <w:p w:rsidR="0082272A" w:rsidRPr="003C3EF1" w:rsidRDefault="0082272A"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lastRenderedPageBreak/>
        <w:t>M</w:t>
      </w:r>
      <w:r w:rsidR="00C877C7" w:rsidRPr="003C3EF1">
        <w:rPr>
          <w:rFonts w:ascii="Times New Roman" w:hAnsi="Times New Roman"/>
        </w:rPr>
        <w:t>61 – M6</w:t>
      </w:r>
      <w:r w:rsidR="00304A06">
        <w:rPr>
          <w:rFonts w:ascii="Times New Roman" w:hAnsi="Times New Roman"/>
        </w:rPr>
        <w:t>2</w:t>
      </w:r>
      <w:r w:rsidRPr="003C3EF1">
        <w:rPr>
          <w:rFonts w:ascii="Times New Roman" w:hAnsi="Times New Roman"/>
        </w:rPr>
        <w:sym w:font="Wingdings" w:char="F0E0"/>
      </w:r>
      <w:r w:rsidRPr="003C3EF1">
        <w:rPr>
          <w:rFonts w:ascii="Times New Roman" w:hAnsi="Times New Roman"/>
        </w:rPr>
        <w:t xml:space="preserve"> Heat Energy</w:t>
      </w:r>
      <w:r w:rsidR="00D124D4" w:rsidRPr="003C3EF1">
        <w:rPr>
          <w:rFonts w:ascii="Times New Roman" w:hAnsi="Times New Roman"/>
        </w:rPr>
        <w:tab/>
      </w:r>
      <w:proofErr w:type="gramStart"/>
      <w:r w:rsidR="00332A07">
        <w:rPr>
          <w:rFonts w:ascii="Times New Roman" w:hAnsi="Times New Roman"/>
        </w:rPr>
        <w:t>T</w:t>
      </w:r>
      <w:r w:rsidR="00B66D92" w:rsidRPr="003C3EF1">
        <w:rPr>
          <w:rFonts w:ascii="Times New Roman" w:hAnsi="Times New Roman"/>
        </w:rPr>
        <w:t>o</w:t>
      </w:r>
      <w:proofErr w:type="gramEnd"/>
      <w:r w:rsidR="00B66D92" w:rsidRPr="003C3EF1">
        <w:rPr>
          <w:rFonts w:ascii="Times New Roman" w:hAnsi="Times New Roman"/>
        </w:rPr>
        <w:t xml:space="preserve"> set up the heat energy. </w:t>
      </w:r>
      <w:proofErr w:type="gramStart"/>
      <w:r w:rsidR="00B66D92" w:rsidRPr="003C3EF1">
        <w:rPr>
          <w:rFonts w:ascii="Times New Roman" w:hAnsi="Times New Roman"/>
        </w:rPr>
        <w:t>I</w:t>
      </w:r>
      <w:r w:rsidR="00D124D4" w:rsidRPr="003C3EF1">
        <w:rPr>
          <w:rFonts w:ascii="Times New Roman" w:hAnsi="Times New Roman"/>
        </w:rPr>
        <w:t>ncludes location</w:t>
      </w:r>
      <w:r w:rsidR="00304A06">
        <w:rPr>
          <w:rFonts w:ascii="Times New Roman" w:hAnsi="Times New Roman"/>
        </w:rPr>
        <w:t xml:space="preserve"> </w:t>
      </w:r>
      <w:r w:rsidR="00D124D4" w:rsidRPr="003C3EF1">
        <w:rPr>
          <w:rFonts w:ascii="Times New Roman" w:hAnsi="Times New Roman"/>
        </w:rPr>
        <w:t>and temperature.</w:t>
      </w:r>
      <w:proofErr w:type="gramEnd"/>
      <w:r w:rsidR="00D124D4" w:rsidRPr="003C3EF1">
        <w:rPr>
          <w:rFonts w:ascii="Times New Roman" w:hAnsi="Times New Roman"/>
        </w:rPr>
        <w:t xml:space="preserve"> </w:t>
      </w:r>
    </w:p>
    <w:p w:rsidR="0082272A" w:rsidRPr="003C3EF1" w:rsidRDefault="0082272A" w:rsidP="00EE2887">
      <w:pPr>
        <w:tabs>
          <w:tab w:val="left" w:pos="180"/>
          <w:tab w:val="left" w:pos="450"/>
          <w:tab w:val="left" w:pos="720"/>
        </w:tabs>
        <w:jc w:val="both"/>
        <w:rPr>
          <w:rFonts w:ascii="Times New Roman" w:hAnsi="Times New Roman"/>
        </w:rPr>
      </w:pPr>
      <w:proofErr w:type="gramStart"/>
      <w:r w:rsidRPr="00056529">
        <w:rPr>
          <w:rFonts w:ascii="Times New Roman" w:hAnsi="Times New Roman"/>
        </w:rPr>
        <w:t>M</w:t>
      </w:r>
      <w:r w:rsidR="0050560B" w:rsidRPr="00056529">
        <w:rPr>
          <w:rFonts w:ascii="Times New Roman" w:hAnsi="Times New Roman" w:hint="eastAsia"/>
          <w:lang w:eastAsia="zh-CN"/>
        </w:rPr>
        <w:t>7</w:t>
      </w:r>
      <w:r w:rsidR="00AE663F" w:rsidRPr="00056529">
        <w:rPr>
          <w:rFonts w:ascii="Times New Roman" w:hAnsi="Times New Roman"/>
          <w:lang w:eastAsia="zh-CN"/>
        </w:rPr>
        <w:t>0</w:t>
      </w:r>
      <w:r w:rsidRPr="00056529">
        <w:rPr>
          <w:rFonts w:ascii="Times New Roman" w:hAnsi="Times New Roman"/>
        </w:rPr>
        <w:sym w:font="Wingdings" w:char="F0E0"/>
      </w:r>
      <w:r w:rsidRPr="00056529">
        <w:rPr>
          <w:rFonts w:ascii="Times New Roman" w:hAnsi="Times New Roman"/>
        </w:rPr>
        <w:t xml:space="preserve"> Calculator</w:t>
      </w:r>
      <w:r w:rsidR="00A53524" w:rsidRPr="00056529">
        <w:rPr>
          <w:rFonts w:ascii="Times New Roman" w:hAnsi="Times New Roman"/>
        </w:rPr>
        <w:tab/>
      </w:r>
      <w:r w:rsidR="00A53524" w:rsidRPr="00056529">
        <w:rPr>
          <w:rFonts w:ascii="Times New Roman" w:hAnsi="Times New Roman"/>
        </w:rPr>
        <w:tab/>
      </w:r>
      <w:r w:rsidR="00332A07">
        <w:rPr>
          <w:rFonts w:ascii="Times New Roman" w:hAnsi="Times New Roman"/>
        </w:rPr>
        <w:t>Option</w:t>
      </w:r>
      <w:r w:rsidR="00332A07" w:rsidRPr="00056529">
        <w:rPr>
          <w:rFonts w:ascii="Times New Roman" w:hAnsi="Times New Roman"/>
        </w:rPr>
        <w:t xml:space="preserve"> </w:t>
      </w:r>
      <w:r w:rsidR="00A53524" w:rsidRPr="00056529">
        <w:rPr>
          <w:rFonts w:ascii="Times New Roman" w:hAnsi="Times New Roman"/>
        </w:rPr>
        <w:t>that</w:t>
      </w:r>
      <w:r w:rsidR="00B66D92" w:rsidRPr="00056529">
        <w:rPr>
          <w:rFonts w:ascii="Times New Roman" w:hAnsi="Times New Roman"/>
        </w:rPr>
        <w:t xml:space="preserve"> features</w:t>
      </w:r>
      <w:r w:rsidR="00D124D4" w:rsidRPr="00056529">
        <w:rPr>
          <w:rFonts w:ascii="Times New Roman" w:hAnsi="Times New Roman"/>
        </w:rPr>
        <w:t xml:space="preserve"> a scientific calculator.</w:t>
      </w:r>
      <w:proofErr w:type="gramEnd"/>
    </w:p>
    <w:p w:rsidR="00061FB7" w:rsidRPr="003C3EF1" w:rsidRDefault="00061FB7" w:rsidP="00061FB7">
      <w:pPr>
        <w:tabs>
          <w:tab w:val="left" w:pos="180"/>
          <w:tab w:val="left" w:pos="450"/>
          <w:tab w:val="left" w:pos="720"/>
        </w:tabs>
        <w:jc w:val="both"/>
        <w:rPr>
          <w:rFonts w:ascii="Times New Roman" w:hAnsi="Times New Roman"/>
        </w:rPr>
      </w:pPr>
      <w:r w:rsidRPr="00056529">
        <w:rPr>
          <w:rFonts w:ascii="Times New Roman" w:hAnsi="Times New Roman"/>
        </w:rPr>
        <w:t>M</w:t>
      </w:r>
      <w:r>
        <w:rPr>
          <w:rFonts w:ascii="Times New Roman" w:hAnsi="Times New Roman"/>
          <w:lang w:eastAsia="zh-CN"/>
        </w:rPr>
        <w:t>8</w:t>
      </w:r>
      <w:r w:rsidRPr="00056529">
        <w:rPr>
          <w:rFonts w:ascii="Times New Roman" w:hAnsi="Times New Roman"/>
          <w:lang w:eastAsia="zh-CN"/>
        </w:rPr>
        <w:t>0</w:t>
      </w:r>
      <w:r w:rsidRPr="00056529">
        <w:rPr>
          <w:rFonts w:ascii="Times New Roman" w:hAnsi="Times New Roman"/>
        </w:rPr>
        <w:sym w:font="Wingdings" w:char="F0E0"/>
      </w:r>
      <w:r w:rsidRPr="00056529">
        <w:rPr>
          <w:rFonts w:ascii="Times New Roman" w:hAnsi="Times New Roman"/>
        </w:rPr>
        <w:t xml:space="preserve"> </w:t>
      </w:r>
      <w:r>
        <w:rPr>
          <w:rFonts w:ascii="Times New Roman" w:hAnsi="Times New Roman"/>
        </w:rPr>
        <w:t>Misc</w:t>
      </w:r>
      <w:r w:rsidRPr="00056529">
        <w:rPr>
          <w:rFonts w:ascii="Times New Roman" w:hAnsi="Times New Roman"/>
        </w:rPr>
        <w:tab/>
      </w:r>
      <w:r w:rsidRPr="00056529">
        <w:rPr>
          <w:rFonts w:ascii="Times New Roman" w:hAnsi="Times New Roman"/>
        </w:rPr>
        <w:tab/>
      </w:r>
      <w:r w:rsidR="00CD1AFD">
        <w:rPr>
          <w:rFonts w:ascii="Times New Roman" w:hAnsi="Times New Roman"/>
        </w:rPr>
        <w:t xml:space="preserve">             To set Max Flowrate, Last </w:t>
      </w:r>
      <w:proofErr w:type="spellStart"/>
      <w:r w:rsidR="00CD1AFD">
        <w:rPr>
          <w:rFonts w:ascii="Times New Roman" w:hAnsi="Times New Roman"/>
        </w:rPr>
        <w:t>Pwr</w:t>
      </w:r>
      <w:proofErr w:type="spellEnd"/>
      <w:r w:rsidR="00CD1AFD">
        <w:rPr>
          <w:rFonts w:ascii="Times New Roman" w:hAnsi="Times New Roman"/>
        </w:rPr>
        <w:t xml:space="preserve"> Off, and </w:t>
      </w:r>
      <w:proofErr w:type="spellStart"/>
      <w:r w:rsidR="00CD1AFD">
        <w:rPr>
          <w:rFonts w:ascii="Times New Roman" w:hAnsi="Times New Roman"/>
        </w:rPr>
        <w:t>Pwr</w:t>
      </w:r>
      <w:proofErr w:type="spellEnd"/>
      <w:r w:rsidR="00CD1AFD">
        <w:rPr>
          <w:rFonts w:ascii="Times New Roman" w:hAnsi="Times New Roman"/>
        </w:rPr>
        <w:t xml:space="preserve"> </w:t>
      </w:r>
      <w:proofErr w:type="gramStart"/>
      <w:r w:rsidR="00CD1AFD">
        <w:rPr>
          <w:rFonts w:ascii="Times New Roman" w:hAnsi="Times New Roman"/>
        </w:rPr>
        <w:t>On</w:t>
      </w:r>
      <w:proofErr w:type="gramEnd"/>
      <w:r w:rsidR="00CD1AFD">
        <w:rPr>
          <w:rFonts w:ascii="Times New Roman" w:hAnsi="Times New Roman"/>
        </w:rPr>
        <w:t xml:space="preserve"> Time.</w:t>
      </w:r>
    </w:p>
    <w:p w:rsidR="008652BA" w:rsidRPr="003C3EF1" w:rsidRDefault="008652BA" w:rsidP="006D232D">
      <w:pPr>
        <w:pStyle w:val="ListParagraph"/>
        <w:tabs>
          <w:tab w:val="left" w:pos="180"/>
          <w:tab w:val="left" w:pos="450"/>
          <w:tab w:val="left" w:pos="720"/>
        </w:tabs>
        <w:ind w:left="0" w:firstLine="720"/>
        <w:rPr>
          <w:rFonts w:ascii="Times New Roman" w:hAnsi="Times New Roman"/>
          <w:b/>
          <w:sz w:val="28"/>
          <w:szCs w:val="28"/>
        </w:rPr>
      </w:pPr>
    </w:p>
    <w:p w:rsidR="005B4284" w:rsidRDefault="00EA5236" w:rsidP="006D232D">
      <w:pPr>
        <w:pStyle w:val="Heading2"/>
        <w:rPr>
          <w:rFonts w:ascii="Times New Roman" w:hAnsi="Times New Roman"/>
          <w:color w:val="auto"/>
          <w:sz w:val="24"/>
          <w:szCs w:val="24"/>
        </w:rPr>
      </w:pPr>
      <w:bookmarkStart w:id="96" w:name="_Toc486237312"/>
      <w:r w:rsidRPr="003C3EF1">
        <w:rPr>
          <w:rFonts w:ascii="Times New Roman" w:hAnsi="Times New Roman"/>
          <w:color w:val="auto"/>
          <w:sz w:val="24"/>
          <w:szCs w:val="24"/>
        </w:rPr>
        <w:t>§</w:t>
      </w:r>
      <w:r w:rsidRPr="009D6A8A">
        <w:rPr>
          <w:rFonts w:ascii="Times New Roman" w:hAnsi="Times New Roman"/>
          <w:color w:val="auto"/>
          <w:sz w:val="24"/>
          <w:szCs w:val="24"/>
        </w:rPr>
        <w:t>2</w:t>
      </w:r>
      <w:r w:rsidR="005B4284" w:rsidRPr="009D6A8A">
        <w:rPr>
          <w:rFonts w:ascii="Times New Roman" w:hAnsi="Times New Roman"/>
          <w:color w:val="auto"/>
          <w:sz w:val="24"/>
          <w:szCs w:val="24"/>
        </w:rPr>
        <w:t>.</w:t>
      </w:r>
      <w:r w:rsidR="00D8309C" w:rsidRPr="009D6A8A">
        <w:rPr>
          <w:rFonts w:ascii="Times New Roman" w:hAnsi="Times New Roman"/>
          <w:color w:val="auto"/>
          <w:sz w:val="24"/>
          <w:szCs w:val="24"/>
        </w:rPr>
        <w:t>7</w:t>
      </w:r>
      <w:r w:rsidR="005B4284" w:rsidRPr="009D6A8A">
        <w:rPr>
          <w:rFonts w:ascii="Times New Roman" w:hAnsi="Times New Roman"/>
          <w:color w:val="auto"/>
          <w:sz w:val="24"/>
          <w:szCs w:val="24"/>
        </w:rPr>
        <w:t xml:space="preserve"> Steps to Configure the Parameters</w:t>
      </w:r>
      <w:bookmarkEnd w:id="96"/>
    </w:p>
    <w:p w:rsidR="004F1196" w:rsidRPr="00056529" w:rsidRDefault="004F1196" w:rsidP="00056529">
      <w:r>
        <w:t xml:space="preserve">You may use the built-in Quick Start by pressing SET and 1 </w:t>
      </w:r>
      <w:proofErr w:type="gramStart"/>
      <w:r>
        <w:t>keys</w:t>
      </w:r>
      <w:proofErr w:type="gramEnd"/>
      <w:r>
        <w:t xml:space="preserve"> to program the flow meter. Alternatively, you may follow the following steps to program the flow meter.</w:t>
      </w:r>
    </w:p>
    <w:p w:rsidR="006238A0" w:rsidRPr="003C3EF1" w:rsidRDefault="003D6079" w:rsidP="006D232D">
      <w:pPr>
        <w:rPr>
          <w:rFonts w:ascii="Times New Roman" w:hAnsi="Times New Roman"/>
          <w:b/>
          <w:i/>
        </w:rPr>
      </w:pPr>
      <w:r w:rsidRPr="003D6079">
        <w:rPr>
          <w:rFonts w:ascii="Times New Roman" w:hAnsi="Times New Roman"/>
          <w:noProof/>
        </w:rPr>
        <w:pict>
          <v:rect id="Rectangle 236" o:spid="_x0000_s3658" style="position:absolute;margin-left:370.65pt;margin-top:1.4pt;width:90pt;height:54pt;z-index:-251603456;visibility:visible" wrapcoords="-180 -360 -180 21240 21780 21240 21780 -360 -180 -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">
            <v:textbox style="mso-next-textbox:#Rectangle 236">
              <w:txbxContent>
                <w:p w:rsidR="00D509FE" w:rsidRPr="00EC4485" w:rsidRDefault="00D509FE" w:rsidP="006238A0">
                  <w:pPr>
                    <w:spacing w:line="160" w:lineRule="exact"/>
                    <w:rPr>
                      <w:rFonts w:eastAsia="EU-F5"/>
                      <w:sz w:val="16"/>
                      <w:szCs w:val="16"/>
                    </w:rPr>
                  </w:pPr>
                  <w:r>
                    <w:rPr>
                      <w:rFonts w:eastAsia="EU-F5"/>
                      <w:sz w:val="16"/>
                      <w:szCs w:val="16"/>
                    </w:rPr>
                    <w:t>S44</w:t>
                  </w:r>
                </w:p>
                <w:p w:rsidR="00D509FE" w:rsidRDefault="00D509FE" w:rsidP="006238A0">
                  <w:pPr>
                    <w:spacing w:line="160" w:lineRule="exact"/>
                    <w:rPr>
                      <w:rFonts w:eastAsia="EU-F5"/>
                      <w:sz w:val="16"/>
                      <w:szCs w:val="16"/>
                    </w:rPr>
                  </w:pPr>
                  <w:r w:rsidRPr="00EC4485">
                    <w:rPr>
                      <w:rFonts w:eastAsia="EU-F5"/>
                      <w:sz w:val="16"/>
                      <w:szCs w:val="16"/>
                    </w:rPr>
                    <w:t xml:space="preserve">Scale Factor  </w:t>
                  </w:r>
                </w:p>
                <w:p w:rsidR="00D509FE" w:rsidRDefault="00D509FE" w:rsidP="006238A0">
                  <w:pPr>
                    <w:spacing w:line="160" w:lineRule="exact"/>
                    <w:rPr>
                      <w:rFonts w:eastAsia="EU-F5"/>
                      <w:sz w:val="16"/>
                      <w:szCs w:val="16"/>
                    </w:rPr>
                  </w:pPr>
                  <w:r>
                    <w:rPr>
                      <w:rFonts w:eastAsia="EU-F5"/>
                      <w:sz w:val="16"/>
                      <w:szCs w:val="16"/>
                    </w:rPr>
                    <w:t>&gt;=        1.01</w:t>
                  </w:r>
                </w:p>
                <w:p w:rsidR="00D509FE" w:rsidRPr="00EC4485" w:rsidRDefault="00D509FE" w:rsidP="006238A0">
                  <w:pPr>
                    <w:spacing w:line="160" w:lineRule="exact"/>
                    <w:rPr>
                      <w:rFonts w:eastAsia="EU-F5"/>
                      <w:sz w:val="16"/>
                      <w:szCs w:val="16"/>
                    </w:rPr>
                  </w:pPr>
                </w:p>
                <w:p w:rsidR="00D509FE" w:rsidRPr="00EC4485" w:rsidRDefault="00D509FE" w:rsidP="006238A0">
                  <w:pPr>
                    <w:spacing w:line="160" w:lineRule="exact"/>
                    <w:rPr>
                      <w:rFonts w:eastAsia="EU-F5"/>
                      <w:sz w:val="16"/>
                      <w:szCs w:val="16"/>
                    </w:rPr>
                  </w:pPr>
                  <w:r w:rsidRPr="00EC4485">
                    <w:rPr>
                      <w:rFonts w:eastAsia="EU-F5"/>
                      <w:sz w:val="16"/>
                      <w:szCs w:val="16"/>
                    </w:rPr>
                    <w:t xml:space="preserve">             1</w:t>
                  </w:r>
                </w:p>
                <w:p w:rsidR="00D509FE" w:rsidRPr="00EC4485" w:rsidRDefault="00D509FE" w:rsidP="006238A0">
                  <w:pPr>
                    <w:spacing w:line="160" w:lineRule="exact"/>
                    <w:rPr>
                      <w:rFonts w:eastAsia="EU-F5"/>
                      <w:sz w:val="16"/>
                      <w:szCs w:val="16"/>
                    </w:rPr>
                  </w:pPr>
                  <w:r w:rsidRPr="00EC4485">
                    <w:rPr>
                      <w:rFonts w:eastAsia="EU-F5"/>
                      <w:sz w:val="16"/>
                      <w:szCs w:val="16"/>
                    </w:rPr>
                    <w:t>=&gt;0.951_</w:t>
                  </w:r>
                </w:p>
              </w:txbxContent>
            </v:textbox>
            <w10:wrap type="through"/>
          </v:rect>
        </w:pict>
      </w:r>
      <w:r w:rsidR="006238A0" w:rsidRPr="003C3EF1">
        <w:rPr>
          <w:rFonts w:ascii="Times New Roman" w:hAnsi="Times New Roman"/>
          <w:b/>
          <w:i/>
        </w:rPr>
        <w:t>Step 1: Enter transducer info</w:t>
      </w:r>
    </w:p>
    <w:p w:rsidR="006238A0" w:rsidRPr="003C3EF1" w:rsidRDefault="006238A0" w:rsidP="00EE2887">
      <w:pPr>
        <w:ind w:left="360"/>
        <w:jc w:val="both"/>
        <w:rPr>
          <w:rFonts w:ascii="Times New Roman" w:hAnsi="Times New Roman"/>
        </w:rPr>
      </w:pPr>
      <w:r w:rsidRPr="003C3EF1">
        <w:rPr>
          <w:rFonts w:ascii="Times New Roman" w:hAnsi="Times New Roman"/>
          <w:i/>
        </w:rPr>
        <w:t xml:space="preserve">Change the Scale Factor: </w:t>
      </w:r>
      <w:r w:rsidRPr="003C3EF1">
        <w:rPr>
          <w:rFonts w:ascii="Times New Roman" w:hAnsi="Times New Roman"/>
        </w:rPr>
        <w:t xml:space="preserve">The scale factor can be found printed on the transducer pair.  Press keys S44 (e.g., press </w:t>
      </w:r>
      <w:r w:rsidRPr="003C3EF1">
        <w:rPr>
          <w:rFonts w:ascii="Times New Roman" w:hAnsi="Times New Roman"/>
          <w:bdr w:val="single" w:sz="4" w:space="0" w:color="auto"/>
        </w:rPr>
        <w:t>SET</w:t>
      </w:r>
      <w:r w:rsidRPr="003C3EF1">
        <w:rPr>
          <w:rFonts w:ascii="Times New Roman" w:hAnsi="Times New Roman"/>
        </w:rPr>
        <w:t xml:space="preserve">, </w:t>
      </w:r>
      <w:r w:rsidRPr="003C3EF1">
        <w:rPr>
          <w:rFonts w:ascii="Times New Roman" w:hAnsi="Times New Roman"/>
          <w:bdr w:val="single" w:sz="4" w:space="0" w:color="auto"/>
        </w:rPr>
        <w:t>4</w:t>
      </w:r>
      <w:r w:rsidRPr="003C3EF1">
        <w:rPr>
          <w:rFonts w:ascii="Times New Roman" w:hAnsi="Times New Roman"/>
        </w:rPr>
        <w:t xml:space="preserve"> and </w:t>
      </w:r>
      <w:r w:rsidRPr="003C3EF1">
        <w:rPr>
          <w:rFonts w:ascii="Times New Roman" w:hAnsi="Times New Roman"/>
          <w:bdr w:val="single" w:sz="4" w:space="0" w:color="auto"/>
        </w:rPr>
        <w:t>4</w:t>
      </w:r>
      <w:r w:rsidRPr="003C3EF1">
        <w:rPr>
          <w:rFonts w:ascii="Times New Roman" w:hAnsi="Times New Roman"/>
        </w:rPr>
        <w:t xml:space="preserve"> keys, consecutively). Then, press the </w:t>
      </w:r>
      <w:r w:rsidRPr="003C3EF1">
        <w:rPr>
          <w:rFonts w:ascii="Times New Roman" w:hAnsi="Times New Roman"/>
          <w:bdr w:val="single" w:sz="4" w:space="0" w:color="auto"/>
        </w:rPr>
        <w:t>ENT</w:t>
      </w:r>
      <w:r w:rsidRPr="003C3EF1">
        <w:rPr>
          <w:rFonts w:ascii="Times New Roman" w:hAnsi="Times New Roman"/>
        </w:rPr>
        <w:t xml:space="preserve"> key. Key in the new scale factor of the transducer pair you are planning to use.  Press </w:t>
      </w:r>
      <w:r w:rsidRPr="003C3EF1">
        <w:rPr>
          <w:rFonts w:ascii="Times New Roman" w:hAnsi="Times New Roman"/>
          <w:bdr w:val="single" w:sz="4" w:space="0" w:color="auto"/>
        </w:rPr>
        <w:t>ENT</w:t>
      </w:r>
      <w:r w:rsidRPr="003C3EF1">
        <w:rPr>
          <w:rFonts w:ascii="Times New Roman" w:hAnsi="Times New Roman"/>
        </w:rPr>
        <w:t xml:space="preserve"> to confirm.</w:t>
      </w:r>
    </w:p>
    <w:p w:rsidR="006238A0" w:rsidRPr="003C3EF1" w:rsidRDefault="006238A0" w:rsidP="006D232D">
      <w:pPr>
        <w:ind w:left="360"/>
        <w:rPr>
          <w:rFonts w:ascii="Times New Roman" w:hAnsi="Times New Roman"/>
        </w:rPr>
      </w:pPr>
    </w:p>
    <w:p w:rsidR="006238A0" w:rsidRPr="003C3EF1" w:rsidRDefault="006238A0" w:rsidP="006D232D">
      <w:pPr>
        <w:rPr>
          <w:rFonts w:ascii="Times New Roman" w:hAnsi="Times New Roman"/>
          <w:b/>
          <w:i/>
        </w:rPr>
      </w:pPr>
      <w:r w:rsidRPr="003C3EF1">
        <w:rPr>
          <w:rFonts w:ascii="Times New Roman" w:hAnsi="Times New Roman"/>
          <w:b/>
          <w:i/>
        </w:rPr>
        <w:t>Step 2: Enter pipe info</w:t>
      </w:r>
    </w:p>
    <w:p w:rsidR="006238A0" w:rsidRPr="003C3EF1" w:rsidRDefault="003D6079" w:rsidP="00EE2887">
      <w:pPr>
        <w:ind w:left="360"/>
        <w:jc w:val="both"/>
        <w:rPr>
          <w:rFonts w:ascii="Times New Roman" w:hAnsi="Times New Roman"/>
        </w:rPr>
      </w:pPr>
      <w:r>
        <w:rPr>
          <w:rFonts w:ascii="Times New Roman" w:hAnsi="Times New Roman"/>
          <w:noProof/>
        </w:rPr>
        <w:pict>
          <v:rect id="Rectangle 238" o:spid="_x0000_s3659" style="position:absolute;left:0;text-align:left;margin-left:363.9pt;margin-top:66.9pt;width:91.5pt;height:56.15pt;z-index:-251602432;visibility:visible" wrapcoords="-177 -360 -177 21240 21777 21240 21777 -360 -177 -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">
            <v:textbox style="mso-next-textbox:#Rectangle 238">
              <w:txbxContent>
                <w:p w:rsidR="00D509FE" w:rsidRPr="00EC4485" w:rsidRDefault="00D509FE" w:rsidP="006238A0">
                  <w:pPr>
                    <w:spacing w:line="160" w:lineRule="exact"/>
                    <w:rPr>
                      <w:rFonts w:eastAsia="EU-F5"/>
                      <w:sz w:val="16"/>
                      <w:szCs w:val="16"/>
                    </w:rPr>
                  </w:pPr>
                  <w:r>
                    <w:rPr>
                      <w:rFonts w:eastAsia="EU-F5"/>
                      <w:sz w:val="16"/>
                      <w:szCs w:val="16"/>
                    </w:rPr>
                    <w:t>S2a:</w:t>
                  </w:r>
                </w:p>
                <w:p w:rsidR="00D509FE" w:rsidRDefault="00D509FE" w:rsidP="006238A0">
                  <w:pPr>
                    <w:spacing w:line="160" w:lineRule="exact"/>
                    <w:rPr>
                      <w:rFonts w:eastAsia="EU-F5"/>
                      <w:sz w:val="16"/>
                      <w:szCs w:val="16"/>
                    </w:rPr>
                  </w:pPr>
                  <w:r>
                    <w:rPr>
                      <w:rFonts w:eastAsia="EU-F5"/>
                      <w:sz w:val="16"/>
                      <w:szCs w:val="16"/>
                    </w:rPr>
                    <w:t>Outer Diameter</w:t>
                  </w:r>
                </w:p>
                <w:p w:rsidR="00D509FE" w:rsidRPr="00EC4485" w:rsidRDefault="00D509FE" w:rsidP="006238A0">
                  <w:pPr>
                    <w:spacing w:line="160" w:lineRule="exact"/>
                    <w:rPr>
                      <w:rFonts w:eastAsia="EU-F5"/>
                      <w:sz w:val="16"/>
                      <w:szCs w:val="16"/>
                    </w:rPr>
                  </w:pPr>
                  <w:r w:rsidRPr="00EC4485">
                    <w:rPr>
                      <w:rFonts w:eastAsia="EU-F5"/>
                      <w:sz w:val="16"/>
                      <w:szCs w:val="16"/>
                    </w:rPr>
                    <w:t xml:space="preserve">2.375 </w:t>
                  </w:r>
                  <w:proofErr w:type="gramStart"/>
                  <w:r w:rsidRPr="00EC4485">
                    <w:rPr>
                      <w:rFonts w:eastAsia="EU-F5"/>
                      <w:sz w:val="16"/>
                      <w:szCs w:val="16"/>
                    </w:rPr>
                    <w:t>in</w:t>
                  </w:r>
                  <w:proofErr w:type="gramEnd"/>
                </w:p>
                <w:p w:rsidR="00D509FE" w:rsidRPr="00EC4485" w:rsidRDefault="00D509FE" w:rsidP="006238A0">
                  <w:pPr>
                    <w:spacing w:line="160" w:lineRule="exact"/>
                    <w:rPr>
                      <w:rFonts w:eastAsia="EU-F5"/>
                      <w:sz w:val="16"/>
                      <w:szCs w:val="16"/>
                    </w:rPr>
                  </w:pPr>
                </w:p>
              </w:txbxContent>
            </v:textbox>
            <w10:wrap type="through"/>
          </v:rect>
        </w:pict>
      </w:r>
      <w:r w:rsidR="006238A0" w:rsidRPr="003C3EF1">
        <w:rPr>
          <w:rFonts w:ascii="Times New Roman" w:hAnsi="Times New Roman"/>
        </w:rPr>
        <w:t xml:space="preserve">All pipe parameters can be entered by pressing keys S1 (e.g., press </w:t>
      </w:r>
      <w:r w:rsidR="006238A0" w:rsidRPr="003C3EF1">
        <w:rPr>
          <w:rFonts w:ascii="Times New Roman" w:hAnsi="Times New Roman"/>
          <w:bdr w:val="single" w:sz="4" w:space="0" w:color="auto"/>
        </w:rPr>
        <w:t>SET</w:t>
      </w:r>
      <w:r w:rsidR="006238A0" w:rsidRPr="003C3EF1">
        <w:rPr>
          <w:rFonts w:ascii="Times New Roman" w:hAnsi="Times New Roman"/>
        </w:rPr>
        <w:t xml:space="preserve">, </w:t>
      </w:r>
      <w:r w:rsidR="006238A0" w:rsidRPr="003C3EF1">
        <w:rPr>
          <w:rFonts w:ascii="Times New Roman" w:hAnsi="Times New Roman"/>
          <w:bdr w:val="single" w:sz="4" w:space="0" w:color="auto"/>
        </w:rPr>
        <w:t>1</w:t>
      </w:r>
      <w:r w:rsidR="006238A0" w:rsidRPr="003C3EF1">
        <w:rPr>
          <w:rFonts w:ascii="Times New Roman" w:hAnsi="Times New Roman"/>
        </w:rPr>
        <w:t xml:space="preserve"> consecutively) and then, scroll down to Step 2 using the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 key.  Finally, press </w:t>
      </w:r>
      <w:r w:rsidR="006238A0" w:rsidRPr="003C3EF1">
        <w:rPr>
          <w:rFonts w:ascii="Times New Roman" w:hAnsi="Times New Roman"/>
          <w:bdr w:val="single" w:sz="4" w:space="0" w:color="auto"/>
        </w:rPr>
        <w:t>ENT</w:t>
      </w:r>
      <w:r w:rsidR="006238A0" w:rsidRPr="003C3EF1">
        <w:rPr>
          <w:rFonts w:ascii="Times New Roman" w:hAnsi="Times New Roman"/>
        </w:rPr>
        <w:t xml:space="preserve">.  To find your pipe’s parameters, visit </w:t>
      </w:r>
      <w:hyperlink r:id="rId28" w:history="1">
        <w:r w:rsidR="006238A0" w:rsidRPr="003C3EF1">
          <w:rPr>
            <w:rStyle w:val="Hyperlink"/>
            <w:rFonts w:ascii="Times New Roman" w:hAnsi="Times New Roman"/>
          </w:rPr>
          <w:t>http://www.engineeringtoolbox.com/pipes-tubes-dimensions-t_16.html</w:t>
        </w:r>
      </w:hyperlink>
      <w:r w:rsidR="006238A0" w:rsidRPr="003C3EF1">
        <w:rPr>
          <w:rFonts w:ascii="Times New Roman" w:hAnsi="Times New Roman"/>
        </w:rPr>
        <w:t>. Select the type of pipe you are using, and click the corresponding link.  Once you have this information, proceed with the following steps.</w:t>
      </w:r>
    </w:p>
    <w:p w:rsidR="006238A0" w:rsidRPr="003C3EF1" w:rsidRDefault="006238A0" w:rsidP="006D232D">
      <w:pPr>
        <w:ind w:left="360"/>
        <w:rPr>
          <w:rFonts w:ascii="Times New Roman" w:hAnsi="Times New Roman"/>
        </w:rPr>
      </w:pPr>
      <w:r w:rsidRPr="003C3EF1">
        <w:rPr>
          <w:rFonts w:ascii="Times New Roman" w:hAnsi="Times New Roman"/>
          <w:i/>
        </w:rPr>
        <w:t>Pipe OD</w:t>
      </w:r>
      <w:r w:rsidRPr="003C3EF1">
        <w:rPr>
          <w:rFonts w:ascii="Times New Roman" w:hAnsi="Times New Roman"/>
        </w:rPr>
        <w:t xml:space="preserve">:  Enter the pipe outer diameter, and press the </w:t>
      </w:r>
      <w:r w:rsidRPr="003C3EF1">
        <w:rPr>
          <w:rFonts w:ascii="Times New Roman" w:hAnsi="Times New Roman"/>
          <w:bdr w:val="single" w:sz="4" w:space="0" w:color="auto"/>
        </w:rPr>
        <w:t>ENT</w:t>
      </w:r>
      <w:r w:rsidRPr="003C3EF1">
        <w:rPr>
          <w:rFonts w:ascii="Times New Roman" w:hAnsi="Times New Roman"/>
        </w:rPr>
        <w:t xml:space="preserve"> key to confirm.</w:t>
      </w:r>
    </w:p>
    <w:p w:rsidR="006238A0" w:rsidRPr="003C3EF1" w:rsidRDefault="006238A0" w:rsidP="006D232D">
      <w:pPr>
        <w:ind w:left="360"/>
        <w:rPr>
          <w:rFonts w:ascii="Times New Roman" w:hAnsi="Times New Roman"/>
        </w:rPr>
      </w:pPr>
    </w:p>
    <w:p w:rsidR="006238A0" w:rsidRPr="003C3EF1" w:rsidRDefault="006238A0" w:rsidP="00EE2887">
      <w:pPr>
        <w:spacing w:before="120"/>
        <w:ind w:left="360"/>
        <w:jc w:val="both"/>
        <w:rPr>
          <w:rFonts w:ascii="Times New Roman" w:hAnsi="Times New Roman"/>
        </w:rPr>
      </w:pPr>
      <w:r w:rsidRPr="003C3EF1">
        <w:rPr>
          <w:rFonts w:ascii="Times New Roman" w:hAnsi="Times New Roman"/>
          <w:i/>
        </w:rPr>
        <w:t>Wall-thickness</w:t>
      </w:r>
      <w:r w:rsidRPr="003C3EF1">
        <w:rPr>
          <w:rFonts w:ascii="Times New Roman" w:hAnsi="Times New Roman"/>
        </w:rPr>
        <w:t xml:space="preserve">: Press the </w:t>
      </w:r>
      <w:r w:rsidRPr="003C3EF1">
        <w:rPr>
          <w:rFonts w:ascii="Times New Roman" w:hAnsi="Times New Roman"/>
          <w:bdr w:val="single" w:sz="4" w:space="0" w:color="auto"/>
        </w:rPr>
        <w:t xml:space="preserve">▼/-  </w:t>
      </w:r>
      <w:r w:rsidRPr="003C3EF1">
        <w:rPr>
          <w:rFonts w:ascii="Times New Roman" w:hAnsi="Times New Roman"/>
        </w:rPr>
        <w:t xml:space="preserve"> key to scroll down to the next parameter. Press </w:t>
      </w:r>
      <w:r w:rsidRPr="003C3EF1">
        <w:rPr>
          <w:rFonts w:ascii="Times New Roman" w:hAnsi="Times New Roman"/>
          <w:bdr w:val="single" w:sz="4" w:space="0" w:color="auto"/>
        </w:rPr>
        <w:t>ENT</w:t>
      </w:r>
      <w:r w:rsidRPr="003C3EF1">
        <w:rPr>
          <w:rFonts w:ascii="Times New Roman" w:hAnsi="Times New Roman"/>
        </w:rPr>
        <w:t xml:space="preserve"> and enter the pipe wall-thickness value. Press </w:t>
      </w:r>
      <w:r w:rsidRPr="003C3EF1">
        <w:rPr>
          <w:rFonts w:ascii="Times New Roman" w:hAnsi="Times New Roman"/>
          <w:bdr w:val="single" w:sz="4" w:space="0" w:color="auto"/>
        </w:rPr>
        <w:t>ENT</w:t>
      </w:r>
      <w:r w:rsidRPr="003C3EF1">
        <w:rPr>
          <w:rFonts w:ascii="Times New Roman" w:hAnsi="Times New Roman"/>
        </w:rPr>
        <w:t xml:space="preserve"> again to confirm.</w:t>
      </w:r>
      <w:r w:rsidR="00F71E01" w:rsidRPr="003C3EF1">
        <w:rPr>
          <w:rFonts w:ascii="Times New Roman" w:hAnsi="Times New Roman"/>
        </w:rPr>
        <w:t xml:space="preserve">  If pipe wall thickness is unknown, Spire can provide a device to measure this value.</w:t>
      </w:r>
    </w:p>
    <w:p w:rsidR="006238A0" w:rsidRPr="003C3EF1" w:rsidRDefault="006238A0" w:rsidP="00EE2887">
      <w:pPr>
        <w:jc w:val="both"/>
        <w:rPr>
          <w:rFonts w:ascii="Times New Roman" w:hAnsi="Times New Roman"/>
        </w:rPr>
      </w:pPr>
    </w:p>
    <w:p w:rsidR="006238A0" w:rsidRPr="003C3EF1" w:rsidRDefault="003D6079" w:rsidP="00EE2887">
      <w:pPr>
        <w:ind w:left="360"/>
        <w:jc w:val="both"/>
        <w:rPr>
          <w:rFonts w:ascii="Times New Roman" w:hAnsi="Times New Roman"/>
        </w:rPr>
      </w:pPr>
      <w:r w:rsidRPr="003D6079">
        <w:rPr>
          <w:rFonts w:ascii="Times New Roman" w:hAnsi="Times New Roman"/>
          <w:i/>
          <w:noProof/>
        </w:rPr>
        <w:pict>
          <v:rect id="Rectangle 240" o:spid="_x0000_s3660" style="position:absolute;left:0;text-align:left;margin-left:363.9pt;margin-top:-8.25pt;width:91.5pt;height:54pt;z-index:251715072;visibility:visible;mso-width-relative:margin" wrapcoords="-177 -300 -177 21300 21777 21300 21777 -300 -177 -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">
            <v:textbox style="mso-next-textbox:#Rectangle 240" inset=".2mm,.2mm,.2mm,.2mm">
              <w:txbxContent>
                <w:p w:rsidR="00D509FE" w:rsidRPr="00EC4485" w:rsidRDefault="00D509FE" w:rsidP="006238A0">
                  <w:pPr>
                    <w:spacing w:line="160" w:lineRule="exact"/>
                    <w:ind w:firstLineChars="50" w:firstLine="80"/>
                    <w:rPr>
                      <w:rFonts w:eastAsia="文鼎粗圆简"/>
                      <w:sz w:val="16"/>
                      <w:szCs w:val="16"/>
                    </w:rPr>
                  </w:pPr>
                  <w:r>
                    <w:rPr>
                      <w:rFonts w:eastAsia="文鼎粗圆简"/>
                      <w:sz w:val="16"/>
                      <w:szCs w:val="16"/>
                    </w:rPr>
                    <w:t>S2c:</w:t>
                  </w:r>
                </w:p>
                <w:p w:rsidR="00D509FE" w:rsidRPr="00EC4485" w:rsidRDefault="00D509FE" w:rsidP="006238A0">
                  <w:pPr>
                    <w:spacing w:line="160" w:lineRule="exact"/>
                    <w:ind w:firstLineChars="50" w:firstLine="80"/>
                    <w:rPr>
                      <w:rFonts w:eastAsia="文鼎粗圆简"/>
                      <w:sz w:val="16"/>
                      <w:szCs w:val="16"/>
                    </w:rPr>
                  </w:pPr>
                  <w:r>
                    <w:rPr>
                      <w:rFonts w:eastAsia="文鼎粗圆简"/>
                      <w:sz w:val="16"/>
                      <w:szCs w:val="16"/>
                    </w:rPr>
                    <w:t>Select Pipe</w:t>
                  </w:r>
                </w:p>
                <w:p w:rsidR="00D509FE" w:rsidRPr="00EC4485" w:rsidRDefault="00D509FE" w:rsidP="006238A0">
                  <w:pPr>
                    <w:spacing w:line="160" w:lineRule="exact"/>
                    <w:ind w:firstLineChars="240" w:firstLine="384"/>
                    <w:rPr>
                      <w:rFonts w:eastAsia="文鼎粗圆简"/>
                      <w:sz w:val="16"/>
                      <w:szCs w:val="16"/>
                    </w:rPr>
                  </w:pPr>
                  <w:r>
                    <w:rPr>
                      <w:rFonts w:eastAsia="文鼎粗圆简"/>
                      <w:sz w:val="16"/>
                      <w:szCs w:val="16"/>
                    </w:rPr>
                    <w:t>1</w:t>
                  </w:r>
                  <w:r w:rsidRPr="00EC4485">
                    <w:rPr>
                      <w:rFonts w:eastAsia="文鼎粗圆简"/>
                      <w:sz w:val="16"/>
                      <w:szCs w:val="16"/>
                    </w:rPr>
                    <w:t>. Carbon Steel</w:t>
                  </w:r>
                </w:p>
                <w:p w:rsidR="00D509FE" w:rsidRPr="00EC4485" w:rsidRDefault="00D509FE" w:rsidP="006238A0">
                  <w:pPr>
                    <w:spacing w:line="160" w:lineRule="exact"/>
                    <w:ind w:firstLineChars="100" w:firstLine="160"/>
                    <w:rPr>
                      <w:sz w:val="16"/>
                      <w:szCs w:val="16"/>
                    </w:rPr>
                  </w:pPr>
                  <w:proofErr w:type="gramStart"/>
                  <w:r w:rsidRPr="00EC4485">
                    <w:rPr>
                      <w:sz w:val="16"/>
                      <w:szCs w:val="16"/>
                    </w:rPr>
                    <w:t>1.StainlessSteel</w:t>
                  </w:r>
                  <w:proofErr w:type="gramEnd"/>
                </w:p>
              </w:txbxContent>
            </v:textbox>
            <w10:wrap type="through"/>
          </v:rect>
        </w:pict>
      </w:r>
      <w:r w:rsidR="006238A0" w:rsidRPr="003C3EF1">
        <w:rPr>
          <w:rFonts w:ascii="Times New Roman" w:hAnsi="Times New Roman"/>
          <w:i/>
        </w:rPr>
        <w:t>Pipe Material</w:t>
      </w:r>
      <w:r w:rsidR="006238A0" w:rsidRPr="003C3EF1">
        <w:rPr>
          <w:rFonts w:ascii="Times New Roman" w:hAnsi="Times New Roman"/>
        </w:rPr>
        <w:t xml:space="preserve">: Press </w:t>
      </w:r>
      <w:r w:rsidR="006238A0" w:rsidRPr="003C3EF1">
        <w:rPr>
          <w:rFonts w:ascii="Times New Roman" w:hAnsi="Times New Roman"/>
          <w:bdr w:val="single" w:sz="4" w:space="0" w:color="auto"/>
        </w:rPr>
        <w:t>▼/</w:t>
      </w:r>
      <w:proofErr w:type="gramStart"/>
      <w:r w:rsidR="006238A0" w:rsidRPr="003C3EF1">
        <w:rPr>
          <w:rFonts w:ascii="Times New Roman" w:hAnsi="Times New Roman"/>
          <w:bdr w:val="single" w:sz="4" w:space="0" w:color="auto"/>
        </w:rPr>
        <w:t xml:space="preserve">-  </w:t>
      </w:r>
      <w:r w:rsidR="006238A0" w:rsidRPr="003C3EF1">
        <w:rPr>
          <w:rFonts w:ascii="Times New Roman" w:hAnsi="Times New Roman"/>
        </w:rPr>
        <w:t>to</w:t>
      </w:r>
      <w:proofErr w:type="gramEnd"/>
      <w:r w:rsidR="006238A0" w:rsidRPr="003C3EF1">
        <w:rPr>
          <w:rFonts w:ascii="Times New Roman" w:hAnsi="Times New Roman"/>
        </w:rPr>
        <w:t xml:space="preserve"> scroll down. Press </w:t>
      </w:r>
      <w:r w:rsidR="006238A0" w:rsidRPr="003C3EF1">
        <w:rPr>
          <w:rFonts w:ascii="Times New Roman" w:hAnsi="Times New Roman"/>
          <w:bdr w:val="single" w:sz="4" w:space="0" w:color="auto"/>
        </w:rPr>
        <w:t>ENT</w:t>
      </w:r>
      <w:r w:rsidR="006238A0" w:rsidRPr="003C3EF1">
        <w:rPr>
          <w:rFonts w:ascii="Times New Roman" w:hAnsi="Times New Roman"/>
        </w:rPr>
        <w:t xml:space="preserve"> and then use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 to select the material of the pipe you are using. If your pipe material is not shown on the list (non-standard material), select </w:t>
      </w:r>
      <w:proofErr w:type="gramStart"/>
      <w:r w:rsidR="006238A0" w:rsidRPr="003C3EF1">
        <w:rPr>
          <w:rFonts w:ascii="Times New Roman" w:hAnsi="Times New Roman"/>
        </w:rPr>
        <w:t>Other</w:t>
      </w:r>
      <w:proofErr w:type="gramEnd"/>
      <w:r w:rsidR="006238A0" w:rsidRPr="003C3EF1">
        <w:rPr>
          <w:rFonts w:ascii="Times New Roman" w:hAnsi="Times New Roman"/>
        </w:rPr>
        <w:t xml:space="preserve">. Press </w:t>
      </w:r>
      <w:r w:rsidR="006238A0" w:rsidRPr="003C3EF1">
        <w:rPr>
          <w:rFonts w:ascii="Times New Roman" w:hAnsi="Times New Roman"/>
          <w:bdr w:val="single" w:sz="4" w:space="0" w:color="auto"/>
        </w:rPr>
        <w:t>ENT</w:t>
      </w:r>
      <w:r w:rsidR="006238A0" w:rsidRPr="003C3EF1">
        <w:rPr>
          <w:rFonts w:ascii="Times New Roman" w:hAnsi="Times New Roman"/>
        </w:rPr>
        <w:t xml:space="preserve"> to confirm.</w:t>
      </w:r>
    </w:p>
    <w:p w:rsidR="006238A0" w:rsidRPr="003C3EF1" w:rsidRDefault="006238A0" w:rsidP="00EE2887">
      <w:pPr>
        <w:ind w:left="360"/>
        <w:jc w:val="both"/>
        <w:rPr>
          <w:rFonts w:ascii="Times New Roman" w:hAnsi="Times New Roman"/>
        </w:rPr>
      </w:pPr>
    </w:p>
    <w:p w:rsidR="006238A0" w:rsidRDefault="006238A0" w:rsidP="00EE2887">
      <w:pPr>
        <w:spacing w:after="120"/>
        <w:ind w:left="360"/>
        <w:jc w:val="both"/>
        <w:rPr>
          <w:rFonts w:ascii="Times New Roman" w:hAnsi="Times New Roman"/>
        </w:rPr>
      </w:pPr>
      <w:r w:rsidRPr="003C3EF1">
        <w:rPr>
          <w:rFonts w:ascii="Times New Roman" w:hAnsi="Times New Roman"/>
          <w:i/>
        </w:rPr>
        <w:t>Sound Speed in Pipe Wall</w:t>
      </w:r>
      <w:r w:rsidRPr="003C3EF1">
        <w:rPr>
          <w:rFonts w:ascii="Times New Roman" w:hAnsi="Times New Roman"/>
        </w:rPr>
        <w:t xml:space="preserve">: If your pipe material is on the list in the previous step, the flow meter will automatically skip this step and go to the next step. You do not have to enter in the Sound Speed unless you have selected </w:t>
      </w:r>
      <w:r w:rsidR="00165AC1" w:rsidRPr="003C3EF1">
        <w:rPr>
          <w:rFonts w:ascii="Times New Roman" w:hAnsi="Times New Roman"/>
        </w:rPr>
        <w:t>other</w:t>
      </w:r>
      <w:r w:rsidRPr="003C3EF1">
        <w:rPr>
          <w:rFonts w:ascii="Times New Roman" w:hAnsi="Times New Roman"/>
        </w:rPr>
        <w:t xml:space="preserve"> as your pipe material. </w:t>
      </w:r>
    </w:p>
    <w:p w:rsidR="00165AC1" w:rsidRPr="003C3EF1" w:rsidRDefault="00165AC1" w:rsidP="00EE2887">
      <w:pPr>
        <w:spacing w:after="120"/>
        <w:ind w:left="360"/>
        <w:jc w:val="both"/>
        <w:rPr>
          <w:rFonts w:ascii="Times New Roman" w:hAnsi="Times New Roman"/>
        </w:rPr>
      </w:pPr>
    </w:p>
    <w:p w:rsidR="006238A0" w:rsidRPr="003C3EF1" w:rsidRDefault="006238A0" w:rsidP="00EE2887">
      <w:pPr>
        <w:ind w:left="360"/>
        <w:jc w:val="both"/>
        <w:rPr>
          <w:rFonts w:ascii="Times New Roman" w:hAnsi="Times New Roman"/>
        </w:rPr>
      </w:pPr>
      <w:r w:rsidRPr="003C3EF1">
        <w:rPr>
          <w:rFonts w:ascii="Times New Roman" w:hAnsi="Times New Roman"/>
        </w:rPr>
        <w:t xml:space="preserve">If you selected </w:t>
      </w:r>
      <w:r w:rsidR="00165AC1" w:rsidRPr="003C3EF1">
        <w:rPr>
          <w:rFonts w:ascii="Times New Roman" w:hAnsi="Times New Roman"/>
        </w:rPr>
        <w:t>other</w:t>
      </w:r>
      <w:r w:rsidRPr="003C3EF1">
        <w:rPr>
          <w:rFonts w:ascii="Times New Roman" w:hAnsi="Times New Roman"/>
        </w:rPr>
        <w:t xml:space="preserve"> as your pipe material, you will have to enter the sound speed manually. Press </w:t>
      </w:r>
      <w:r w:rsidRPr="003C3EF1">
        <w:rPr>
          <w:rFonts w:ascii="Times New Roman" w:hAnsi="Times New Roman"/>
          <w:bdr w:val="single" w:sz="4" w:space="0" w:color="auto"/>
        </w:rPr>
        <w:t>ENT</w:t>
      </w:r>
      <w:r w:rsidRPr="003C3EF1">
        <w:rPr>
          <w:rFonts w:ascii="Times New Roman" w:hAnsi="Times New Roman"/>
        </w:rPr>
        <w:t xml:space="preserve"> which will prompt you to enter the correct sound speed for the pipe wall material you are using.  You can find this data in the Appendix </w:t>
      </w:r>
      <w:r w:rsidR="00B37E1D" w:rsidRPr="003C3EF1">
        <w:rPr>
          <w:rFonts w:ascii="Times New Roman" w:hAnsi="Times New Roman"/>
        </w:rPr>
        <w:t>§</w:t>
      </w:r>
      <w:r w:rsidR="00457387">
        <w:rPr>
          <w:rFonts w:ascii="Times New Roman" w:hAnsi="Times New Roman"/>
        </w:rPr>
        <w:t>10.4</w:t>
      </w:r>
      <w:r w:rsidRPr="003C3EF1">
        <w:rPr>
          <w:rFonts w:ascii="Times New Roman" w:hAnsi="Times New Roman"/>
        </w:rPr>
        <w:t xml:space="preserve"> of the User’s Manual. When you are done, press </w:t>
      </w:r>
      <w:r w:rsidRPr="003C3EF1">
        <w:rPr>
          <w:rFonts w:ascii="Times New Roman" w:hAnsi="Times New Roman"/>
          <w:bdr w:val="single" w:sz="4" w:space="0" w:color="auto"/>
        </w:rPr>
        <w:t>ENT</w:t>
      </w:r>
      <w:r w:rsidRPr="003C3EF1">
        <w:rPr>
          <w:rFonts w:ascii="Times New Roman" w:hAnsi="Times New Roman"/>
        </w:rPr>
        <w:t xml:space="preserve"> to confirm.</w:t>
      </w:r>
    </w:p>
    <w:p w:rsidR="00F62861" w:rsidRDefault="003D6079" w:rsidP="00EE2887">
      <w:pPr>
        <w:ind w:left="360"/>
        <w:jc w:val="both"/>
        <w:rPr>
          <w:rFonts w:ascii="Times New Roman" w:hAnsi="Times New Roman"/>
        </w:rPr>
      </w:pPr>
      <w:r>
        <w:rPr>
          <w:rFonts w:ascii="Times New Roman" w:hAnsi="Times New Roman"/>
          <w:noProof/>
          <w:lang w:eastAsia="zh-CN"/>
        </w:rPr>
        <w:lastRenderedPageBreak/>
        <w:pict>
          <v:shape id="_x0000_s4841" type="#_x0000_t5" style="position:absolute;left:0;text-align:left;margin-left:252pt;margin-top:22pt;width:8.95pt;height:9pt;rotation:270;z-index:-251501056" wrapcoords="4320 0 -4320 19440 23760 19440 15120 0 4320 0" fillcolor="black">
            <w10:wrap type="tight"/>
          </v:shape>
        </w:pict>
      </w:r>
      <w:r>
        <w:rPr>
          <w:rFonts w:ascii="Times New Roman" w:hAnsi="Times New Roman"/>
          <w:noProof/>
          <w:lang w:eastAsia="zh-CN"/>
        </w:rPr>
        <w:pict>
          <v:rect id="_x0000_s3661" style="position:absolute;left:0;text-align:left;margin-left:363.9pt;margin-top:22pt;width:91.5pt;height:54pt;z-index:251716096;visibility:visible;mso-width-relative:margin" wrapcoords="-177 -300 -177 21300 21777 21300 21777 -300 -177 -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">
            <v:textbox style="mso-next-textbox:#_x0000_s3661" inset=".2mm,.2mm,.2mm,.2mm">
              <w:txbxContent>
                <w:p w:rsidR="00D509FE" w:rsidRPr="00EC4485" w:rsidRDefault="00D509FE" w:rsidP="006238A0">
                  <w:pPr>
                    <w:spacing w:line="160" w:lineRule="exact"/>
                    <w:ind w:firstLineChars="50" w:firstLine="80"/>
                    <w:rPr>
                      <w:rFonts w:eastAsia="文鼎粗圆简"/>
                      <w:sz w:val="16"/>
                      <w:szCs w:val="16"/>
                    </w:rPr>
                  </w:pPr>
                  <w:r>
                    <w:rPr>
                      <w:rFonts w:eastAsia="文鼎粗圆简"/>
                      <w:sz w:val="16"/>
                      <w:szCs w:val="16"/>
                    </w:rPr>
                    <w:t>S2d: Has Liner?</w:t>
                  </w:r>
                </w:p>
                <w:p w:rsidR="00D509FE" w:rsidRPr="0019649C" w:rsidRDefault="00D509FE" w:rsidP="006238A0">
                  <w:pPr>
                    <w:spacing w:line="160" w:lineRule="exact"/>
                    <w:ind w:firstLineChars="240" w:firstLine="384"/>
                    <w:rPr>
                      <w:rFonts w:eastAsia="文鼎粗圆简"/>
                      <w:sz w:val="16"/>
                      <w:szCs w:val="16"/>
                    </w:rPr>
                  </w:pPr>
                  <w:r>
                    <w:rPr>
                      <w:rFonts w:eastAsia="文鼎粗圆简"/>
                      <w:sz w:val="16"/>
                      <w:szCs w:val="16"/>
                    </w:rPr>
                    <w:t>3. Rubber</w:t>
                  </w:r>
                </w:p>
              </w:txbxContent>
            </v:textbox>
            <w10:wrap type="through"/>
          </v:rect>
        </w:pict>
      </w:r>
      <w:r w:rsidR="006238A0" w:rsidRPr="003C3EF1">
        <w:rPr>
          <w:rFonts w:ascii="Times New Roman" w:hAnsi="Times New Roman"/>
          <w:i/>
        </w:rPr>
        <w:t>Pipe lining</w:t>
      </w:r>
      <w:r w:rsidR="006238A0" w:rsidRPr="003C3EF1">
        <w:rPr>
          <w:rFonts w:ascii="Times New Roman" w:hAnsi="Times New Roman"/>
        </w:rPr>
        <w:t xml:space="preserve">: Press </w:t>
      </w:r>
      <w:r w:rsidR="006238A0" w:rsidRPr="003C3EF1">
        <w:rPr>
          <w:rFonts w:ascii="Times New Roman" w:hAnsi="Times New Roman"/>
          <w:bdr w:val="single" w:sz="4" w:space="0" w:color="auto"/>
        </w:rPr>
        <w:t>▼/</w:t>
      </w:r>
      <w:proofErr w:type="gramStart"/>
      <w:r w:rsidR="006238A0" w:rsidRPr="003C3EF1">
        <w:rPr>
          <w:rFonts w:ascii="Times New Roman" w:hAnsi="Times New Roman"/>
          <w:bdr w:val="single" w:sz="4" w:space="0" w:color="auto"/>
        </w:rPr>
        <w:t xml:space="preserve">-  </w:t>
      </w:r>
      <w:r w:rsidR="006238A0" w:rsidRPr="003C3EF1">
        <w:rPr>
          <w:rFonts w:ascii="Times New Roman" w:hAnsi="Times New Roman"/>
        </w:rPr>
        <w:t>to</w:t>
      </w:r>
      <w:proofErr w:type="gramEnd"/>
      <w:r w:rsidR="006238A0" w:rsidRPr="003C3EF1">
        <w:rPr>
          <w:rFonts w:ascii="Times New Roman" w:hAnsi="Times New Roman"/>
        </w:rPr>
        <w:t xml:space="preserve"> scroll down, and then, press </w:t>
      </w:r>
      <w:r w:rsidR="006238A0" w:rsidRPr="003C3EF1">
        <w:rPr>
          <w:rFonts w:ascii="Times New Roman" w:hAnsi="Times New Roman"/>
          <w:bdr w:val="single" w:sz="4" w:space="0" w:color="auto"/>
        </w:rPr>
        <w:t>ENT</w:t>
      </w:r>
      <w:r w:rsidR="006238A0" w:rsidRPr="003C3EF1">
        <w:rPr>
          <w:rFonts w:ascii="Times New Roman" w:hAnsi="Times New Roman"/>
        </w:rPr>
        <w:t xml:space="preserve">.  If your pipe has lining inside, enter the </w:t>
      </w:r>
    </w:p>
    <w:p w:rsidR="006238A0" w:rsidRPr="003C3EF1" w:rsidRDefault="006238A0" w:rsidP="00EE2887">
      <w:pPr>
        <w:ind w:left="360"/>
        <w:jc w:val="both"/>
        <w:rPr>
          <w:rFonts w:ascii="Times New Roman" w:hAnsi="Times New Roman"/>
        </w:rPr>
      </w:pPr>
      <w:proofErr w:type="gramStart"/>
      <w:r w:rsidRPr="003C3EF1">
        <w:rPr>
          <w:rFonts w:ascii="Times New Roman" w:hAnsi="Times New Roman"/>
        </w:rPr>
        <w:t>lining</w:t>
      </w:r>
      <w:proofErr w:type="gramEnd"/>
      <w:r w:rsidRPr="003C3EF1">
        <w:rPr>
          <w:rFonts w:ascii="Times New Roman" w:hAnsi="Times New Roman"/>
        </w:rPr>
        <w:t xml:space="preserve"> information.  Press </w:t>
      </w:r>
      <w:r w:rsidRPr="003C3EF1">
        <w:rPr>
          <w:rFonts w:ascii="Times New Roman" w:hAnsi="Times New Roman"/>
          <w:bdr w:val="single" w:sz="4" w:space="0" w:color="auto"/>
        </w:rPr>
        <w:t>ENT</w:t>
      </w:r>
      <w:r w:rsidRPr="003C3EF1">
        <w:rPr>
          <w:rFonts w:ascii="Times New Roman" w:hAnsi="Times New Roman"/>
        </w:rPr>
        <w:t xml:space="preserve"> to confirm. </w:t>
      </w:r>
      <w:proofErr w:type="gramStart"/>
      <w:r w:rsidRPr="003C3EF1">
        <w:rPr>
          <w:rFonts w:ascii="Times New Roman" w:hAnsi="Times New Roman"/>
        </w:rPr>
        <w:t xml:space="preserve">Press  </w:t>
      </w:r>
      <w:r w:rsidR="00F62861">
        <w:rPr>
          <w:rFonts w:ascii="Times New Roman" w:hAnsi="Times New Roman"/>
        </w:rPr>
        <w:t xml:space="preserve">     or </w:t>
      </w:r>
      <w:r w:rsidRPr="003C3EF1">
        <w:rPr>
          <w:rFonts w:ascii="Times New Roman" w:hAnsi="Times New Roman"/>
        </w:rPr>
        <w:t>(“Ex”) to go back to the Quick Start menu.</w:t>
      </w:r>
      <w:proofErr w:type="gramEnd"/>
    </w:p>
    <w:p w:rsidR="006238A0" w:rsidRPr="003C3EF1" w:rsidRDefault="006238A0" w:rsidP="00EE2887">
      <w:pPr>
        <w:ind w:left="360"/>
        <w:jc w:val="both"/>
        <w:rPr>
          <w:rFonts w:ascii="Times New Roman" w:hAnsi="Times New Roman"/>
        </w:rPr>
      </w:pPr>
    </w:p>
    <w:p w:rsidR="006238A0" w:rsidRPr="003C3EF1" w:rsidRDefault="00B37E1D" w:rsidP="00EE2887">
      <w:pPr>
        <w:jc w:val="both"/>
        <w:rPr>
          <w:rFonts w:ascii="Times New Roman" w:hAnsi="Times New Roman"/>
          <w:b/>
          <w:i/>
        </w:rPr>
      </w:pPr>
      <w:r w:rsidRPr="003C3EF1">
        <w:rPr>
          <w:rFonts w:ascii="Times New Roman" w:hAnsi="Times New Roman"/>
          <w:b/>
          <w:i/>
        </w:rPr>
        <w:t xml:space="preserve">Step </w:t>
      </w:r>
      <w:r w:rsidR="008F243A" w:rsidRPr="003C3EF1">
        <w:rPr>
          <w:rFonts w:ascii="Times New Roman" w:hAnsi="Times New Roman"/>
          <w:b/>
          <w:i/>
        </w:rPr>
        <w:t>3: Enter fluid i</w:t>
      </w:r>
      <w:r w:rsidR="006238A0" w:rsidRPr="003C3EF1">
        <w:rPr>
          <w:rFonts w:ascii="Times New Roman" w:hAnsi="Times New Roman"/>
          <w:b/>
          <w:i/>
        </w:rPr>
        <w:t>nfo</w:t>
      </w:r>
    </w:p>
    <w:p w:rsidR="006238A0" w:rsidRPr="003C3EF1" w:rsidRDefault="003D6079" w:rsidP="00EE2887">
      <w:pPr>
        <w:ind w:left="360"/>
        <w:jc w:val="both"/>
        <w:rPr>
          <w:rFonts w:ascii="Times New Roman" w:hAnsi="Times New Roman"/>
        </w:rPr>
      </w:pPr>
      <w:r w:rsidRPr="003D6079">
        <w:rPr>
          <w:rFonts w:ascii="Times New Roman" w:hAnsi="Times New Roman"/>
          <w:i/>
          <w:noProof/>
          <w:lang w:eastAsia="zh-CN"/>
        </w:rPr>
        <w:pict>
          <v:rect id="_x0000_s3662" style="position:absolute;left:0;text-align:left;margin-left:363.9pt;margin-top:20.95pt;width:91.5pt;height:54pt;z-index:251717120;visibility:visible;mso-width-relative:margin" wrapcoords="-177 -300 -177 21300 21777 21300 21777 -300 -177 -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">
            <v:textbox style="mso-next-textbox:#_x0000_s3662" inset=".2mm,.2mm,.2mm,.2mm">
              <w:txbxContent>
                <w:p w:rsidR="00D509FE" w:rsidRPr="00EC4485" w:rsidRDefault="00D509FE" w:rsidP="006238A0">
                  <w:pPr>
                    <w:spacing w:line="160" w:lineRule="exact"/>
                    <w:ind w:firstLineChars="50" w:firstLine="80"/>
                    <w:rPr>
                      <w:rFonts w:eastAsia="文鼎粗圆简"/>
                      <w:sz w:val="16"/>
                      <w:szCs w:val="16"/>
                    </w:rPr>
                  </w:pPr>
                  <w:r>
                    <w:rPr>
                      <w:rFonts w:eastAsia="文鼎粗圆简"/>
                      <w:sz w:val="16"/>
                      <w:szCs w:val="16"/>
                    </w:rPr>
                    <w:t>S3a</w:t>
                  </w:r>
                </w:p>
                <w:p w:rsidR="00D509FE" w:rsidRPr="00EC4485" w:rsidRDefault="00D509FE" w:rsidP="006238A0">
                  <w:pPr>
                    <w:spacing w:line="160" w:lineRule="exact"/>
                    <w:ind w:firstLineChars="50" w:firstLine="80"/>
                    <w:rPr>
                      <w:rFonts w:eastAsia="文鼎粗圆简"/>
                      <w:sz w:val="16"/>
                      <w:szCs w:val="16"/>
                    </w:rPr>
                  </w:pPr>
                  <w:r>
                    <w:rPr>
                      <w:rFonts w:eastAsia="文鼎粗圆简"/>
                      <w:sz w:val="16"/>
                      <w:szCs w:val="16"/>
                    </w:rPr>
                    <w:t>Select Fluid</w:t>
                  </w:r>
                </w:p>
                <w:p w:rsidR="00D509FE" w:rsidRPr="00EC4485" w:rsidRDefault="00D509FE" w:rsidP="006238A0">
                  <w:pPr>
                    <w:spacing w:line="160" w:lineRule="exact"/>
                    <w:ind w:firstLineChars="240" w:firstLine="384"/>
                    <w:rPr>
                      <w:rFonts w:eastAsia="文鼎粗圆简"/>
                      <w:sz w:val="16"/>
                      <w:szCs w:val="16"/>
                    </w:rPr>
                  </w:pPr>
                  <w:r>
                    <w:rPr>
                      <w:rFonts w:eastAsia="文鼎粗圆简"/>
                      <w:sz w:val="16"/>
                      <w:szCs w:val="16"/>
                    </w:rPr>
                    <w:t>9. Other</w:t>
                  </w:r>
                </w:p>
                <w:p w:rsidR="00D509FE" w:rsidRPr="00EC4485" w:rsidRDefault="00D509FE" w:rsidP="006238A0">
                  <w:pPr>
                    <w:spacing w:line="160" w:lineRule="exact"/>
                    <w:ind w:firstLineChars="100" w:firstLine="160"/>
                    <w:rPr>
                      <w:sz w:val="16"/>
                      <w:szCs w:val="16"/>
                    </w:rPr>
                  </w:pPr>
                  <w:proofErr w:type="gramStart"/>
                  <w:r w:rsidRPr="00EC4485">
                    <w:rPr>
                      <w:sz w:val="16"/>
                      <w:szCs w:val="16"/>
                    </w:rPr>
                    <w:t>1.StainlessSteel</w:t>
                  </w:r>
                  <w:proofErr w:type="gramEnd"/>
                </w:p>
              </w:txbxContent>
            </v:textbox>
            <w10:wrap type="through"/>
          </v:rect>
        </w:pict>
      </w:r>
      <w:r w:rsidR="006238A0" w:rsidRPr="003C3EF1">
        <w:rPr>
          <w:rFonts w:ascii="Times New Roman" w:hAnsi="Times New Roman"/>
        </w:rPr>
        <w:t>From the Quick Start menu, scroll down to Step 3.</w:t>
      </w:r>
    </w:p>
    <w:p w:rsidR="006238A0" w:rsidRPr="003C3EF1" w:rsidRDefault="006238A0" w:rsidP="00EE2887">
      <w:pPr>
        <w:ind w:left="360"/>
        <w:jc w:val="both"/>
        <w:rPr>
          <w:rFonts w:ascii="Times New Roman" w:hAnsi="Times New Roman"/>
        </w:rPr>
      </w:pPr>
      <w:r w:rsidRPr="007277BB">
        <w:rPr>
          <w:rFonts w:ascii="Times New Roman" w:hAnsi="Times New Roman"/>
          <w:i/>
        </w:rPr>
        <w:t>Fluid Type</w:t>
      </w:r>
      <w:r w:rsidRPr="007277BB">
        <w:rPr>
          <w:rFonts w:ascii="Times New Roman" w:hAnsi="Times New Roman"/>
        </w:rPr>
        <w:t xml:space="preserve">: Press </w:t>
      </w:r>
      <w:r w:rsidRPr="007277BB">
        <w:rPr>
          <w:rFonts w:ascii="Times New Roman" w:hAnsi="Times New Roman"/>
          <w:bdr w:val="single" w:sz="4" w:space="0" w:color="auto"/>
        </w:rPr>
        <w:t>ENT</w:t>
      </w:r>
      <w:r w:rsidRPr="007277BB">
        <w:rPr>
          <w:rFonts w:ascii="Times New Roman" w:hAnsi="Times New Roman"/>
        </w:rPr>
        <w:t xml:space="preserve"> and select the item that matches your fluid type. </w:t>
      </w:r>
      <w:proofErr w:type="gramStart"/>
      <w:r w:rsidRPr="007277BB">
        <w:rPr>
          <w:rFonts w:ascii="Times New Roman" w:hAnsi="Times New Roman"/>
        </w:rPr>
        <w:t>If you do not find a match (non-standard fluid), select item 9 (Other).</w:t>
      </w:r>
      <w:proofErr w:type="gramEnd"/>
      <w:r w:rsidRPr="007277BB">
        <w:rPr>
          <w:rFonts w:ascii="Times New Roman" w:hAnsi="Times New Roman"/>
        </w:rPr>
        <w:t xml:space="preserve"> Press the </w:t>
      </w:r>
      <w:r w:rsidRPr="007277BB">
        <w:rPr>
          <w:rFonts w:ascii="Times New Roman" w:hAnsi="Times New Roman"/>
          <w:bdr w:val="single" w:sz="4" w:space="0" w:color="auto"/>
        </w:rPr>
        <w:t>ENT</w:t>
      </w:r>
      <w:r w:rsidRPr="007277BB">
        <w:rPr>
          <w:rFonts w:ascii="Times New Roman" w:hAnsi="Times New Roman"/>
        </w:rPr>
        <w:t xml:space="preserve"> key to confirm.</w:t>
      </w:r>
    </w:p>
    <w:p w:rsidR="006238A0" w:rsidRPr="003C3EF1" w:rsidRDefault="006238A0" w:rsidP="00EE2887">
      <w:pPr>
        <w:ind w:left="360"/>
        <w:jc w:val="both"/>
        <w:rPr>
          <w:rFonts w:ascii="Times New Roman" w:hAnsi="Times New Roman"/>
        </w:rPr>
      </w:pPr>
    </w:p>
    <w:p w:rsidR="006238A0" w:rsidRPr="003C3EF1" w:rsidRDefault="006238A0" w:rsidP="00EE2887">
      <w:pPr>
        <w:ind w:left="360"/>
        <w:jc w:val="both"/>
        <w:rPr>
          <w:rFonts w:ascii="Times New Roman" w:hAnsi="Times New Roman"/>
        </w:rPr>
      </w:pPr>
      <w:r w:rsidRPr="003C3EF1">
        <w:rPr>
          <w:rFonts w:ascii="Times New Roman" w:hAnsi="Times New Roman"/>
          <w:i/>
        </w:rPr>
        <w:t>Sound Speed in Fluid</w:t>
      </w:r>
      <w:r w:rsidRPr="003C3EF1">
        <w:rPr>
          <w:rFonts w:ascii="Times New Roman" w:hAnsi="Times New Roman"/>
        </w:rPr>
        <w:t xml:space="preserve">: If you found your fluid type in the previous step, the flow meter already has the sound speed data. Therefore, skip this step and go on to the next. </w:t>
      </w:r>
    </w:p>
    <w:p w:rsidR="006238A0" w:rsidRDefault="006238A0" w:rsidP="00EE2887">
      <w:pPr>
        <w:ind w:left="360"/>
        <w:jc w:val="both"/>
        <w:rPr>
          <w:rFonts w:ascii="Times New Roman" w:hAnsi="Times New Roman"/>
        </w:rPr>
      </w:pPr>
      <w:r w:rsidRPr="003C3EF1">
        <w:rPr>
          <w:rFonts w:ascii="Times New Roman" w:hAnsi="Times New Roman"/>
        </w:rPr>
        <w:t xml:space="preserve">Otherwise, exit to the main screen and press keys S32. Press </w:t>
      </w:r>
      <w:r w:rsidRPr="003C3EF1">
        <w:rPr>
          <w:rFonts w:ascii="Times New Roman" w:hAnsi="Times New Roman"/>
          <w:bdr w:val="single" w:sz="4" w:space="0" w:color="auto"/>
        </w:rPr>
        <w:t>ENT</w:t>
      </w:r>
      <w:r w:rsidRPr="003C3EF1">
        <w:rPr>
          <w:rFonts w:ascii="Times New Roman" w:hAnsi="Times New Roman"/>
        </w:rPr>
        <w:t xml:space="preserve"> and key in the sound speed of your fluid. You can find this information in Appendix </w:t>
      </w:r>
      <w:r w:rsidR="00B37E1D" w:rsidRPr="003C3EF1">
        <w:rPr>
          <w:rFonts w:ascii="Times New Roman" w:hAnsi="Times New Roman"/>
        </w:rPr>
        <w:t>§</w:t>
      </w:r>
      <w:r w:rsidR="00CF2C40">
        <w:rPr>
          <w:rFonts w:ascii="Times New Roman" w:hAnsi="Times New Roman"/>
        </w:rPr>
        <w:t>10.4</w:t>
      </w:r>
      <w:r w:rsidRPr="003C3EF1">
        <w:rPr>
          <w:rFonts w:ascii="Times New Roman" w:hAnsi="Times New Roman"/>
        </w:rPr>
        <w:t xml:space="preserve"> of the User’s Manual. When you are done, press </w:t>
      </w:r>
      <w:r w:rsidRPr="003C3EF1">
        <w:rPr>
          <w:rFonts w:ascii="Times New Roman" w:hAnsi="Times New Roman"/>
          <w:bdr w:val="single" w:sz="4" w:space="0" w:color="auto"/>
        </w:rPr>
        <w:t>ENT</w:t>
      </w:r>
      <w:r w:rsidRPr="003C3EF1">
        <w:rPr>
          <w:rFonts w:ascii="Times New Roman" w:hAnsi="Times New Roman"/>
        </w:rPr>
        <w:t xml:space="preserve"> to confirm.</w:t>
      </w:r>
    </w:p>
    <w:p w:rsidR="004F1196" w:rsidRPr="003C3EF1" w:rsidRDefault="004F1196" w:rsidP="00EE2887">
      <w:pPr>
        <w:ind w:left="360"/>
        <w:jc w:val="both"/>
        <w:rPr>
          <w:rFonts w:ascii="Times New Roman" w:hAnsi="Times New Roman"/>
        </w:rPr>
      </w:pPr>
    </w:p>
    <w:p w:rsidR="00C514A0" w:rsidRPr="003C3EF1" w:rsidRDefault="008F243A" w:rsidP="00EE2887">
      <w:pPr>
        <w:jc w:val="both"/>
        <w:rPr>
          <w:rFonts w:ascii="Times New Roman" w:hAnsi="Times New Roman"/>
          <w:b/>
          <w:i/>
        </w:rPr>
      </w:pPr>
      <w:r w:rsidRPr="003C3EF1">
        <w:rPr>
          <w:rFonts w:ascii="Times New Roman" w:hAnsi="Times New Roman"/>
          <w:b/>
          <w:i/>
        </w:rPr>
        <w:t>Step 4</w:t>
      </w:r>
      <w:r w:rsidR="00C514A0" w:rsidRPr="003C3EF1">
        <w:rPr>
          <w:rFonts w:ascii="Times New Roman" w:hAnsi="Times New Roman"/>
          <w:b/>
          <w:i/>
        </w:rPr>
        <w:t>: Enter transducer installation info</w:t>
      </w:r>
    </w:p>
    <w:p w:rsidR="00C514A0" w:rsidRPr="003C3EF1" w:rsidRDefault="00C514A0" w:rsidP="00EE2887">
      <w:pPr>
        <w:ind w:left="360"/>
        <w:jc w:val="both"/>
        <w:rPr>
          <w:rFonts w:ascii="Times New Roman" w:hAnsi="Times New Roman"/>
        </w:rPr>
      </w:pPr>
      <w:r w:rsidRPr="003C3EF1">
        <w:rPr>
          <w:rFonts w:ascii="Times New Roman" w:hAnsi="Times New Roman"/>
        </w:rPr>
        <w:t>From t</w:t>
      </w:r>
      <w:r w:rsidR="00E66110" w:rsidRPr="003C3EF1">
        <w:rPr>
          <w:rFonts w:ascii="Times New Roman" w:hAnsi="Times New Roman"/>
        </w:rPr>
        <w:t xml:space="preserve">he Quick Start menu, </w:t>
      </w:r>
      <w:r w:rsidRPr="003C3EF1">
        <w:rPr>
          <w:rFonts w:ascii="Times New Roman" w:hAnsi="Times New Roman"/>
        </w:rPr>
        <w:t xml:space="preserve">scroll down to Step 4. </w:t>
      </w:r>
    </w:p>
    <w:p w:rsidR="00C514A0" w:rsidRPr="003C3EF1" w:rsidRDefault="00C514A0" w:rsidP="00EE2887">
      <w:pPr>
        <w:ind w:left="360"/>
        <w:jc w:val="both"/>
        <w:rPr>
          <w:rFonts w:ascii="Times New Roman" w:hAnsi="Times New Roman"/>
        </w:rPr>
      </w:pPr>
      <w:r w:rsidRPr="003C3EF1">
        <w:rPr>
          <w:rFonts w:ascii="Times New Roman" w:hAnsi="Times New Roman"/>
          <w:i/>
        </w:rPr>
        <w:t>Transducer Type</w:t>
      </w:r>
      <w:r w:rsidRPr="003C3EF1">
        <w:rPr>
          <w:rFonts w:ascii="Times New Roman" w:hAnsi="Times New Roman"/>
        </w:rPr>
        <w:t xml:space="preserve">: Press </w:t>
      </w:r>
      <w:r w:rsidRPr="003C3EF1">
        <w:rPr>
          <w:rFonts w:ascii="Times New Roman" w:hAnsi="Times New Roman"/>
          <w:bdr w:val="single" w:sz="4" w:space="0" w:color="auto"/>
        </w:rPr>
        <w:t>ENT</w:t>
      </w:r>
      <w:r w:rsidRPr="003C3EF1">
        <w:rPr>
          <w:rFonts w:ascii="Times New Roman" w:hAnsi="Times New Roman"/>
        </w:rPr>
        <w:t xml:space="preserve"> to edit the type of transducer</w:t>
      </w:r>
      <w:r w:rsidR="00E66110" w:rsidRPr="003C3EF1">
        <w:rPr>
          <w:rFonts w:ascii="Times New Roman" w:hAnsi="Times New Roman"/>
        </w:rPr>
        <w:t xml:space="preserve">. </w:t>
      </w:r>
      <w:r w:rsidRPr="003C3EF1">
        <w:rPr>
          <w:rFonts w:ascii="Times New Roman" w:hAnsi="Times New Roman"/>
        </w:rPr>
        <w:t xml:space="preserve"> Use the </w:t>
      </w:r>
      <w:r w:rsidRPr="003C3EF1">
        <w:rPr>
          <w:rFonts w:ascii="Times New Roman" w:hAnsi="Times New Roman"/>
          <w:bdr w:val="single" w:sz="4" w:space="0" w:color="auto"/>
        </w:rPr>
        <w:t>▼/</w:t>
      </w:r>
      <w:proofErr w:type="gramStart"/>
      <w:r w:rsidRPr="003C3EF1">
        <w:rPr>
          <w:rFonts w:ascii="Times New Roman" w:hAnsi="Times New Roman"/>
          <w:bdr w:val="single" w:sz="4" w:space="0" w:color="auto"/>
        </w:rPr>
        <w:t xml:space="preserve">- </w:t>
      </w:r>
      <w:r w:rsidRPr="003C3EF1">
        <w:rPr>
          <w:rFonts w:ascii="Times New Roman" w:hAnsi="Times New Roman"/>
        </w:rPr>
        <w:t xml:space="preserve"> key</w:t>
      </w:r>
      <w:proofErr w:type="gramEnd"/>
      <w:r w:rsidRPr="003C3EF1">
        <w:rPr>
          <w:rFonts w:ascii="Times New Roman" w:hAnsi="Times New Roman"/>
        </w:rPr>
        <w:t xml:space="preserve"> to scroll down and press </w:t>
      </w:r>
      <w:r w:rsidRPr="003C3EF1">
        <w:rPr>
          <w:rFonts w:ascii="Times New Roman" w:hAnsi="Times New Roman"/>
          <w:bdr w:val="single" w:sz="4" w:space="0" w:color="auto"/>
        </w:rPr>
        <w:t>ENT</w:t>
      </w:r>
      <w:r w:rsidRPr="003C3EF1">
        <w:rPr>
          <w:rFonts w:ascii="Times New Roman" w:hAnsi="Times New Roman"/>
        </w:rPr>
        <w:t xml:space="preserve"> and select the proper transducer type from the list. </w:t>
      </w:r>
      <w:r w:rsidRPr="003C3EF1">
        <w:rPr>
          <w:rFonts w:ascii="Times New Roman" w:hAnsi="Times New Roman"/>
          <w:i/>
        </w:rPr>
        <w:t>Note: The type of transducer you are using will be printed on the side of the transducers.</w:t>
      </w:r>
      <w:r w:rsidRPr="003C3EF1">
        <w:rPr>
          <w:rFonts w:ascii="Times New Roman" w:hAnsi="Times New Roman"/>
        </w:rPr>
        <w:t xml:space="preserve">  Press </w:t>
      </w:r>
      <w:r w:rsidRPr="003C3EF1">
        <w:rPr>
          <w:rFonts w:ascii="Times New Roman" w:hAnsi="Times New Roman"/>
          <w:bdr w:val="single" w:sz="4" w:space="0" w:color="auto"/>
        </w:rPr>
        <w:t>ENT</w:t>
      </w:r>
      <w:r w:rsidRPr="003C3EF1">
        <w:rPr>
          <w:rFonts w:ascii="Times New Roman" w:hAnsi="Times New Roman"/>
        </w:rPr>
        <w:t xml:space="preserve"> to confirm. </w:t>
      </w:r>
    </w:p>
    <w:p w:rsidR="00C514A0" w:rsidRPr="003C3EF1" w:rsidRDefault="003D6079" w:rsidP="00EE2887">
      <w:pPr>
        <w:ind w:left="360"/>
        <w:jc w:val="both"/>
        <w:rPr>
          <w:rFonts w:ascii="Times New Roman" w:hAnsi="Times New Roman"/>
        </w:rPr>
      </w:pPr>
      <w:r>
        <w:rPr>
          <w:rFonts w:ascii="Times New Roman" w:hAnsi="Times New Roman"/>
          <w:noProof/>
        </w:rPr>
        <w:pict>
          <v:rect id="Rectangle 245" o:spid="_x0000_s3664" style="position:absolute;left:0;text-align:left;margin-left:375.9pt;margin-top:.75pt;width:95.25pt;height:51.75pt;z-index:-251597312;visibility:visible" wrapcoords="-170 -313 -170 21287 21770 21287 21770 -313 -170 -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">
            <v:textbox style="mso-next-textbox:#Rectangle 245" inset="1.5mm,1mm,1.5mm,1mm">
              <w:txbxContent>
                <w:p w:rsidR="00D509FE" w:rsidRPr="00EC4485" w:rsidRDefault="00D509FE" w:rsidP="00C514A0">
                  <w:pPr>
                    <w:spacing w:line="160" w:lineRule="exact"/>
                    <w:rPr>
                      <w:rFonts w:eastAsia="EU-F5"/>
                      <w:sz w:val="16"/>
                      <w:szCs w:val="16"/>
                    </w:rPr>
                  </w:pPr>
                  <w:proofErr w:type="gramStart"/>
                  <w:r>
                    <w:rPr>
                      <w:rFonts w:eastAsia="EU-F5"/>
                      <w:sz w:val="16"/>
                      <w:szCs w:val="16"/>
                    </w:rPr>
                    <w:t>S4a  XDUCER</w:t>
                  </w:r>
                  <w:proofErr w:type="gramEnd"/>
                  <w:r>
                    <w:rPr>
                      <w:rFonts w:eastAsia="EU-F5"/>
                      <w:sz w:val="16"/>
                      <w:szCs w:val="16"/>
                    </w:rPr>
                    <w:t xml:space="preserve"> TYPE:</w:t>
                  </w:r>
                </w:p>
                <w:p w:rsidR="00D509FE" w:rsidRDefault="00D509FE" w:rsidP="00C514A0">
                  <w:pPr>
                    <w:spacing w:line="160" w:lineRule="exact"/>
                    <w:rPr>
                      <w:rFonts w:eastAsia="EU-F5"/>
                      <w:sz w:val="16"/>
                      <w:szCs w:val="16"/>
                    </w:rPr>
                  </w:pPr>
                  <w:r>
                    <w:rPr>
                      <w:rFonts w:eastAsia="EU-F5"/>
                      <w:sz w:val="16"/>
                      <w:szCs w:val="16"/>
                    </w:rPr>
                    <w:t>1. THC-HS</w:t>
                  </w:r>
                </w:p>
                <w:p w:rsidR="00D509FE" w:rsidRPr="00EC4485" w:rsidRDefault="00D509FE" w:rsidP="00C514A0">
                  <w:pPr>
                    <w:spacing w:line="160" w:lineRule="exact"/>
                    <w:rPr>
                      <w:sz w:val="16"/>
                      <w:szCs w:val="16"/>
                    </w:rPr>
                  </w:pPr>
                  <w:r>
                    <w:rPr>
                      <w:rFonts w:eastAsia="EU-F5"/>
                      <w:sz w:val="16"/>
                      <w:szCs w:val="16"/>
                    </w:rPr>
                    <w:t>2. THC-RS2</w:t>
                  </w:r>
                </w:p>
              </w:txbxContent>
            </v:textbox>
            <w10:wrap type="through"/>
          </v:rect>
        </w:pict>
      </w:r>
      <w:r w:rsidR="00C514A0" w:rsidRPr="003C3EF1">
        <w:rPr>
          <w:rFonts w:ascii="Times New Roman" w:hAnsi="Times New Roman"/>
          <w:i/>
        </w:rPr>
        <w:t>Mounting Method</w:t>
      </w:r>
      <w:r w:rsidR="00C514A0" w:rsidRPr="003C3EF1">
        <w:rPr>
          <w:rFonts w:ascii="Times New Roman" w:hAnsi="Times New Roman"/>
        </w:rPr>
        <w:t xml:space="preserve">: Use the </w:t>
      </w:r>
      <w:r w:rsidR="00C514A0" w:rsidRPr="003C3EF1">
        <w:rPr>
          <w:rFonts w:ascii="Times New Roman" w:hAnsi="Times New Roman"/>
          <w:bdr w:val="single" w:sz="4" w:space="0" w:color="auto"/>
        </w:rPr>
        <w:t>▼/</w:t>
      </w:r>
      <w:proofErr w:type="gramStart"/>
      <w:r w:rsidR="00C514A0" w:rsidRPr="003C3EF1">
        <w:rPr>
          <w:rFonts w:ascii="Times New Roman" w:hAnsi="Times New Roman"/>
          <w:bdr w:val="single" w:sz="4" w:space="0" w:color="auto"/>
        </w:rPr>
        <w:t xml:space="preserve">- </w:t>
      </w:r>
      <w:r w:rsidR="00C514A0" w:rsidRPr="003C3EF1">
        <w:rPr>
          <w:rFonts w:ascii="Times New Roman" w:hAnsi="Times New Roman"/>
        </w:rPr>
        <w:t xml:space="preserve"> key</w:t>
      </w:r>
      <w:proofErr w:type="gramEnd"/>
      <w:r w:rsidR="00C514A0" w:rsidRPr="003C3EF1">
        <w:rPr>
          <w:rFonts w:ascii="Times New Roman" w:hAnsi="Times New Roman"/>
        </w:rPr>
        <w:t xml:space="preserve"> to scroll down to the mounting method selection screen.  Then, press </w:t>
      </w:r>
      <w:r w:rsidR="00C514A0" w:rsidRPr="003C3EF1">
        <w:rPr>
          <w:rFonts w:ascii="Times New Roman" w:hAnsi="Times New Roman"/>
          <w:bdr w:val="single" w:sz="4" w:space="0" w:color="auto"/>
        </w:rPr>
        <w:t>ENT</w:t>
      </w:r>
      <w:r w:rsidR="00C514A0" w:rsidRPr="003C3EF1">
        <w:rPr>
          <w:rFonts w:ascii="Times New Roman" w:hAnsi="Times New Roman"/>
        </w:rPr>
        <w:t xml:space="preserve"> and select the proper method.  Press </w:t>
      </w:r>
      <w:r w:rsidR="00C514A0" w:rsidRPr="003C3EF1">
        <w:rPr>
          <w:rFonts w:ascii="Times New Roman" w:hAnsi="Times New Roman"/>
          <w:bdr w:val="single" w:sz="4" w:space="0" w:color="auto"/>
        </w:rPr>
        <w:t>ENT</w:t>
      </w:r>
      <w:r w:rsidR="00C514A0" w:rsidRPr="003C3EF1">
        <w:rPr>
          <w:rFonts w:ascii="Times New Roman" w:hAnsi="Times New Roman"/>
        </w:rPr>
        <w:t xml:space="preserve"> to confirm. For pipes smaller than 1”, try the W-method. For pipes from 1” to 12”, use the V-method. For pipes larger than 12”, use the Z-method.  See Section §3.3 for more details on how to select the proper method.</w:t>
      </w:r>
    </w:p>
    <w:p w:rsidR="00EF2DC6" w:rsidRPr="003C3EF1" w:rsidRDefault="003D6079" w:rsidP="00EE2887">
      <w:pPr>
        <w:ind w:left="360"/>
        <w:jc w:val="both"/>
        <w:rPr>
          <w:rFonts w:ascii="Times New Roman" w:hAnsi="Times New Roman"/>
        </w:rPr>
      </w:pPr>
      <w:r>
        <w:rPr>
          <w:rFonts w:ascii="Times New Roman" w:hAnsi="Times New Roman"/>
          <w:noProof/>
        </w:rPr>
        <w:pict>
          <v:rect id="Rectangle 244" o:spid="_x0000_s3665" style="position:absolute;left:0;text-align:left;margin-left:375.9pt;margin-top:3.8pt;width:95.25pt;height:51pt;z-index:-251596288;visibility:visible" wrapcoords="-170 -318 -170 21282 21770 21282 21770 -318 -170 -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">
            <v:textbox style="mso-next-textbox:#Rectangle 244" inset="1mm,1mm,1mm,1mm">
              <w:txbxContent>
                <w:p w:rsidR="00D509FE" w:rsidRPr="00EC4485" w:rsidRDefault="00D509FE" w:rsidP="00EF2DC6">
                  <w:pPr>
                    <w:spacing w:line="160" w:lineRule="exact"/>
                    <w:rPr>
                      <w:rFonts w:eastAsia="EU-F5"/>
                      <w:sz w:val="16"/>
                      <w:szCs w:val="16"/>
                    </w:rPr>
                  </w:pPr>
                  <w:r>
                    <w:rPr>
                      <w:rFonts w:eastAsia="EU-F5"/>
                      <w:sz w:val="16"/>
                      <w:szCs w:val="16"/>
                    </w:rPr>
                    <w:t>STEP5.</w:t>
                  </w:r>
                </w:p>
                <w:p w:rsidR="00D509FE" w:rsidRPr="00EC4485" w:rsidRDefault="00D509FE" w:rsidP="00EF2DC6">
                  <w:pPr>
                    <w:spacing w:line="160" w:lineRule="exact"/>
                    <w:rPr>
                      <w:rFonts w:eastAsia="EU-F5"/>
                      <w:sz w:val="16"/>
                      <w:szCs w:val="16"/>
                    </w:rPr>
                  </w:pPr>
                  <w:r>
                    <w:rPr>
                      <w:rFonts w:eastAsia="EU-F5"/>
                      <w:sz w:val="16"/>
                      <w:szCs w:val="16"/>
                    </w:rPr>
                    <w:t>INSTALL XDUCER NOW</w:t>
                  </w:r>
                </w:p>
                <w:p w:rsidR="00D509FE" w:rsidRPr="00EC4485" w:rsidRDefault="00D509FE" w:rsidP="00EF2DC6">
                  <w:pPr>
                    <w:spacing w:line="160" w:lineRule="exact"/>
                    <w:rPr>
                      <w:rFonts w:eastAsia="EU-F5"/>
                      <w:sz w:val="16"/>
                      <w:szCs w:val="16"/>
                    </w:rPr>
                  </w:pPr>
                  <w:r>
                    <w:rPr>
                      <w:rFonts w:eastAsia="EU-F5"/>
                      <w:sz w:val="16"/>
                      <w:szCs w:val="16"/>
                    </w:rPr>
                    <w:t>Dist= 113.41mm, V</w:t>
                  </w:r>
                </w:p>
              </w:txbxContent>
            </v:textbox>
            <w10:wrap type="through"/>
          </v:rect>
        </w:pict>
      </w:r>
      <w:r w:rsidR="00EF2DC6" w:rsidRPr="003C3EF1">
        <w:rPr>
          <w:rFonts w:ascii="Times New Roman" w:hAnsi="Times New Roman"/>
          <w:i/>
        </w:rPr>
        <w:t>Mounting Spacing</w:t>
      </w:r>
      <w:r w:rsidR="00EF2DC6" w:rsidRPr="003C3EF1">
        <w:rPr>
          <w:rFonts w:ascii="Times New Roman" w:hAnsi="Times New Roman"/>
        </w:rPr>
        <w:t xml:space="preserve">: Use the </w:t>
      </w:r>
      <w:r w:rsidR="00EF2DC6" w:rsidRPr="003C3EF1">
        <w:rPr>
          <w:rFonts w:ascii="Times New Roman" w:hAnsi="Times New Roman"/>
          <w:bdr w:val="single" w:sz="4" w:space="0" w:color="auto"/>
        </w:rPr>
        <w:t>▼/</w:t>
      </w:r>
      <w:proofErr w:type="gramStart"/>
      <w:r w:rsidR="00EF2DC6" w:rsidRPr="003C3EF1">
        <w:rPr>
          <w:rFonts w:ascii="Times New Roman" w:hAnsi="Times New Roman"/>
          <w:bdr w:val="single" w:sz="4" w:space="0" w:color="auto"/>
        </w:rPr>
        <w:t xml:space="preserve">- </w:t>
      </w:r>
      <w:r w:rsidR="00EF2DC6" w:rsidRPr="003C3EF1">
        <w:rPr>
          <w:rFonts w:ascii="Times New Roman" w:hAnsi="Times New Roman"/>
        </w:rPr>
        <w:t xml:space="preserve"> key</w:t>
      </w:r>
      <w:proofErr w:type="gramEnd"/>
      <w:r w:rsidR="00EF2DC6" w:rsidRPr="003C3EF1">
        <w:rPr>
          <w:rFonts w:ascii="Times New Roman" w:hAnsi="Times New Roman"/>
        </w:rPr>
        <w:t xml:space="preserve"> to scroll down to </w:t>
      </w:r>
      <w:r w:rsidR="00EF2DC6" w:rsidRPr="00E872BD">
        <w:rPr>
          <w:rFonts w:ascii="Times New Roman" w:hAnsi="Times New Roman"/>
        </w:rPr>
        <w:t>Step 5</w:t>
      </w:r>
      <w:r w:rsidR="00EF2DC6" w:rsidRPr="003C3EF1">
        <w:rPr>
          <w:rFonts w:ascii="Times New Roman" w:hAnsi="Times New Roman"/>
        </w:rPr>
        <w:t xml:space="preserve">. The displayed value is the mounting spacing between the two transducers (see the image on the right). </w:t>
      </w:r>
      <w:r w:rsidR="00EF2DC6" w:rsidRPr="003C3EF1">
        <w:rPr>
          <w:rFonts w:ascii="Times New Roman" w:hAnsi="Times New Roman"/>
          <w:b/>
        </w:rPr>
        <w:t>Write down this number, as you will need it later when installing the transducers.</w:t>
      </w:r>
    </w:p>
    <w:p w:rsidR="001572BE" w:rsidRDefault="003D6079">
      <w:pPr>
        <w:rPr>
          <w:del w:id="97" w:author="Robert Goss" w:date="2017-07-27T10:23:00Z"/>
          <w:rFonts w:ascii="Times New Roman" w:hAnsi="Times New Roman"/>
        </w:rPr>
      </w:pPr>
      <w:r>
        <w:rPr>
          <w:rFonts w:ascii="Times New Roman" w:hAnsi="Times New Roman"/>
        </w:rPr>
        <w:pict>
          <v:shape id="_x0000_s3650" type="#_x0000_t10" style="position:absolute;margin-left:13.6pt;margin-top:7.55pt;width:404.65pt;height:132.8pt;z-index:-251598336" wrapcoords="2544 -106 -45 6171 -45 15322 2544 21600 19012 21600 21645 15216 21645 6278 19012 -106 2544 -106" filled="f" strokeweight="1.5pt">
            <v:textbox style="mso-next-textbox:#_x0000_s3650" inset="0,0,0,0">
              <w:txbxContent>
                <w:p w:rsidR="00D509FE" w:rsidRPr="007A4155" w:rsidRDefault="00D509FE" w:rsidP="007A4155">
                  <w:pPr>
                    <w:jc w:val="center"/>
                    <w:rPr>
                      <w:b/>
                      <w:sz w:val="24"/>
                      <w:szCs w:val="24"/>
                    </w:rPr>
                  </w:pPr>
                  <w:r>
                    <w:rPr>
                      <w:b/>
                      <w:sz w:val="24"/>
                      <w:szCs w:val="24"/>
                    </w:rPr>
                    <w:t>STOP!</w:t>
                  </w:r>
                </w:p>
                <w:p w:rsidR="00D509FE" w:rsidRPr="00337008" w:rsidRDefault="00D509FE" w:rsidP="00371CBD">
                  <w:pPr>
                    <w:rPr>
                      <w:b/>
                    </w:rPr>
                  </w:pPr>
                  <w:r w:rsidRPr="00397EB8">
                    <w:rPr>
                      <w:b/>
                    </w:rPr>
                    <w:t xml:space="preserve">It is extremely important to enter the parameters properly before installing the transducers.  Incorrect parameters result in operation errors and inaccurate measurements.  Common parameter errors are incorrect wall thickness, usually due to corrosion on the pipe.  </w:t>
                  </w:r>
                  <w:r w:rsidRPr="00397EB8">
                    <w:rPr>
                      <w:rFonts w:cs="Calibri"/>
                      <w:b/>
                    </w:rPr>
                    <w:t>See Section §3 for more details on issues caused by wall thickness problems.</w:t>
                  </w:r>
                </w:p>
              </w:txbxContent>
            </v:textbox>
            <w10:wrap type="tight"/>
          </v:shape>
        </w:pict>
      </w:r>
    </w:p>
    <w:p w:rsidR="006238A0" w:rsidRPr="003C3EF1" w:rsidRDefault="006238A0" w:rsidP="006D232D">
      <w:pPr>
        <w:rPr>
          <w:rFonts w:ascii="Times New Roman" w:hAnsi="Times New Roman"/>
        </w:rPr>
      </w:pPr>
    </w:p>
    <w:p w:rsidR="00C95F25" w:rsidRPr="003C3EF1" w:rsidRDefault="00C95F25" w:rsidP="006D232D">
      <w:pPr>
        <w:tabs>
          <w:tab w:val="left" w:pos="180"/>
          <w:tab w:val="left" w:pos="450"/>
          <w:tab w:val="left" w:pos="720"/>
        </w:tabs>
        <w:ind w:left="360"/>
        <w:rPr>
          <w:rFonts w:ascii="Times New Roman" w:hAnsi="Times New Roman"/>
        </w:rPr>
      </w:pPr>
    </w:p>
    <w:p w:rsidR="00C95F25" w:rsidRPr="003C3EF1" w:rsidRDefault="00C95F25" w:rsidP="006D232D">
      <w:pPr>
        <w:tabs>
          <w:tab w:val="left" w:pos="180"/>
          <w:tab w:val="left" w:pos="450"/>
          <w:tab w:val="left" w:pos="720"/>
        </w:tabs>
        <w:ind w:left="360"/>
        <w:rPr>
          <w:rFonts w:ascii="Times New Roman" w:hAnsi="Times New Roman"/>
        </w:rPr>
      </w:pPr>
    </w:p>
    <w:p w:rsidR="00C95F25" w:rsidRPr="003C3EF1" w:rsidRDefault="00C95F25" w:rsidP="006D232D">
      <w:pPr>
        <w:tabs>
          <w:tab w:val="left" w:pos="180"/>
          <w:tab w:val="left" w:pos="450"/>
          <w:tab w:val="left" w:pos="720"/>
        </w:tabs>
        <w:ind w:left="360"/>
        <w:rPr>
          <w:rFonts w:ascii="Times New Roman" w:hAnsi="Times New Roman"/>
        </w:rPr>
      </w:pPr>
    </w:p>
    <w:p w:rsidR="00A516E5" w:rsidRPr="003C3EF1" w:rsidRDefault="00A516E5" w:rsidP="006D232D">
      <w:pPr>
        <w:pStyle w:val="ListParagraph"/>
        <w:tabs>
          <w:tab w:val="left" w:pos="180"/>
          <w:tab w:val="left" w:pos="450"/>
          <w:tab w:val="left" w:pos="720"/>
        </w:tabs>
        <w:rPr>
          <w:rFonts w:ascii="Times New Roman" w:hAnsi="Times New Roman"/>
        </w:rPr>
      </w:pPr>
    </w:p>
    <w:p w:rsidR="00C514A0" w:rsidDel="002008D0" w:rsidRDefault="00C514A0" w:rsidP="0087072E">
      <w:pPr>
        <w:tabs>
          <w:tab w:val="left" w:pos="180"/>
          <w:tab w:val="left" w:pos="450"/>
          <w:tab w:val="left" w:pos="720"/>
        </w:tabs>
        <w:rPr>
          <w:del w:id="98" w:author="Robert Goss" w:date="2017-08-23T14:22:00Z"/>
          <w:rFonts w:ascii="Times New Roman" w:hAnsi="Times New Roman"/>
          <w:lang w:eastAsia="zh-CN"/>
        </w:rPr>
      </w:pPr>
    </w:p>
    <w:p w:rsidR="0087072E" w:rsidDel="002008D0" w:rsidRDefault="0087072E" w:rsidP="0087072E">
      <w:pPr>
        <w:tabs>
          <w:tab w:val="left" w:pos="180"/>
          <w:tab w:val="left" w:pos="450"/>
          <w:tab w:val="left" w:pos="720"/>
        </w:tabs>
        <w:rPr>
          <w:del w:id="99" w:author="Robert Goss" w:date="2017-08-23T14:22:00Z"/>
          <w:rFonts w:ascii="Times New Roman" w:hAnsi="Times New Roman"/>
          <w:b/>
          <w:sz w:val="26"/>
          <w:szCs w:val="26"/>
          <w:lang w:eastAsia="zh-CN"/>
        </w:rPr>
      </w:pPr>
    </w:p>
    <w:p w:rsidR="004F1196" w:rsidDel="002008D0" w:rsidRDefault="004F1196" w:rsidP="0087072E">
      <w:pPr>
        <w:tabs>
          <w:tab w:val="left" w:pos="180"/>
          <w:tab w:val="left" w:pos="450"/>
          <w:tab w:val="left" w:pos="720"/>
        </w:tabs>
        <w:rPr>
          <w:del w:id="100" w:author="Robert Goss" w:date="2017-08-23T14:22:00Z"/>
          <w:rFonts w:ascii="Times New Roman" w:hAnsi="Times New Roman"/>
          <w:b/>
          <w:sz w:val="26"/>
          <w:szCs w:val="26"/>
          <w:lang w:eastAsia="zh-CN"/>
        </w:rPr>
      </w:pPr>
    </w:p>
    <w:p w:rsidR="004F1196" w:rsidRPr="003C3EF1" w:rsidRDefault="004F1196" w:rsidP="0087072E">
      <w:pPr>
        <w:tabs>
          <w:tab w:val="left" w:pos="180"/>
          <w:tab w:val="left" w:pos="450"/>
          <w:tab w:val="left" w:pos="720"/>
        </w:tabs>
        <w:rPr>
          <w:rFonts w:ascii="Times New Roman" w:hAnsi="Times New Roman"/>
          <w:b/>
          <w:sz w:val="26"/>
          <w:szCs w:val="26"/>
          <w:lang w:eastAsia="zh-CN"/>
        </w:rPr>
      </w:pPr>
    </w:p>
    <w:p w:rsidR="00187FD4" w:rsidRPr="003C3EF1" w:rsidRDefault="002F2978" w:rsidP="006D232D">
      <w:pPr>
        <w:tabs>
          <w:tab w:val="left" w:pos="180"/>
          <w:tab w:val="left" w:pos="450"/>
          <w:tab w:val="left" w:pos="720"/>
        </w:tabs>
        <w:ind w:left="360"/>
        <w:rPr>
          <w:rFonts w:ascii="Times New Roman" w:hAnsi="Times New Roman"/>
          <w:b/>
          <w:sz w:val="26"/>
          <w:szCs w:val="26"/>
        </w:rPr>
      </w:pPr>
      <w:r w:rsidRPr="003C3EF1">
        <w:rPr>
          <w:rFonts w:ascii="Times New Roman" w:hAnsi="Times New Roman"/>
          <w:b/>
          <w:sz w:val="26"/>
          <w:szCs w:val="26"/>
        </w:rPr>
        <w:t xml:space="preserve">Example: </w:t>
      </w:r>
    </w:p>
    <w:p w:rsidR="002F2978" w:rsidRPr="003C3EF1" w:rsidRDefault="00187FD4" w:rsidP="00EE2887">
      <w:pPr>
        <w:tabs>
          <w:tab w:val="left" w:pos="180"/>
          <w:tab w:val="left" w:pos="450"/>
          <w:tab w:val="left" w:pos="720"/>
        </w:tabs>
        <w:ind w:left="360"/>
        <w:jc w:val="both"/>
        <w:rPr>
          <w:rFonts w:ascii="Times New Roman" w:hAnsi="Times New Roman"/>
        </w:rPr>
      </w:pPr>
      <w:r w:rsidRPr="003C3EF1">
        <w:rPr>
          <w:rFonts w:ascii="Times New Roman" w:hAnsi="Times New Roman"/>
        </w:rPr>
        <w:t>For standard, or</w:t>
      </w:r>
      <w:r w:rsidR="005270AE" w:rsidRPr="003C3EF1">
        <w:rPr>
          <w:rFonts w:ascii="Times New Roman" w:hAnsi="Times New Roman"/>
        </w:rPr>
        <w:t xml:space="preserve"> commonly-</w:t>
      </w:r>
      <w:r w:rsidRPr="003C3EF1">
        <w:rPr>
          <w:rFonts w:ascii="Times New Roman" w:hAnsi="Times New Roman"/>
        </w:rPr>
        <w:t>used,</w:t>
      </w:r>
      <w:r w:rsidR="002F2978" w:rsidRPr="003C3EF1">
        <w:rPr>
          <w:rFonts w:ascii="Times New Roman" w:hAnsi="Times New Roman"/>
        </w:rPr>
        <w:t xml:space="preserve"> pipe materials and standar</w:t>
      </w:r>
      <w:r w:rsidRPr="003C3EF1">
        <w:rPr>
          <w:rFonts w:ascii="Times New Roman" w:hAnsi="Times New Roman"/>
        </w:rPr>
        <w:t xml:space="preserve">d </w:t>
      </w:r>
      <w:r w:rsidR="002F2978" w:rsidRPr="003C3EF1">
        <w:rPr>
          <w:rFonts w:ascii="Times New Roman" w:hAnsi="Times New Roman"/>
        </w:rPr>
        <w:t>liquids, the parameter configuration steps are as following:</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 xml:space="preserve">Press the </w:t>
      </w:r>
      <w:r w:rsidRPr="003C3EF1">
        <w:rPr>
          <w:rFonts w:ascii="Times New Roman" w:hAnsi="Times New Roman"/>
          <w:bdr w:val="single" w:sz="4" w:space="0" w:color="auto"/>
        </w:rPr>
        <w:t>SET</w:t>
      </w:r>
      <w:r w:rsidRPr="003C3EF1">
        <w:rPr>
          <w:rFonts w:ascii="Times New Roman" w:hAnsi="Times New Roman"/>
        </w:rPr>
        <w:t xml:space="preserve"> key. Make sure that the option “1. Quick Start” is highlighted. Press </w:t>
      </w:r>
      <w:r w:rsidRPr="003C3EF1">
        <w:rPr>
          <w:rFonts w:ascii="Times New Roman" w:hAnsi="Times New Roman"/>
          <w:bdr w:val="single" w:sz="4" w:space="0" w:color="auto"/>
        </w:rPr>
        <w:t>ENT</w:t>
      </w:r>
      <w:r w:rsidRPr="003C3EF1">
        <w:rPr>
          <w:rFonts w:ascii="Times New Roman" w:hAnsi="Times New Roman"/>
        </w:rPr>
        <w:t xml:space="preserve">. </w:t>
      </w:r>
    </w:p>
    <w:p w:rsidR="002F24DA" w:rsidRPr="003C3EF1" w:rsidRDefault="003D6079" w:rsidP="00EE2887">
      <w:pPr>
        <w:pStyle w:val="ListParagraph"/>
        <w:numPr>
          <w:ilvl w:val="1"/>
          <w:numId w:val="3"/>
        </w:numPr>
        <w:jc w:val="both"/>
        <w:rPr>
          <w:rFonts w:ascii="Times New Roman" w:hAnsi="Times New Roman"/>
        </w:rPr>
      </w:pPr>
      <w:r>
        <w:rPr>
          <w:rFonts w:ascii="Times New Roman" w:hAnsi="Times New Roman"/>
          <w:noProof/>
        </w:rPr>
        <w:pict>
          <v:shape id="_x0000_s2046" type="#_x0000_t5" style="position:absolute;left:0;text-align:left;margin-left:229.65pt;margin-top:14.3pt;width:7.15pt;height:7.55pt;rotation:180;z-index:251577856" fillcolor="black"/>
        </w:pict>
      </w:r>
      <w:r w:rsidR="002F24DA" w:rsidRPr="003C3EF1">
        <w:rPr>
          <w:rFonts w:ascii="Times New Roman" w:hAnsi="Times New Roman"/>
        </w:rPr>
        <w:t xml:space="preserve">You should see a “Select Mounting Site” window for information on ideal mounting conditions. Press the down arrow      to move on to the next step. </w:t>
      </w:r>
    </w:p>
    <w:p w:rsidR="002F24DA" w:rsidRPr="003C3EF1" w:rsidRDefault="003D6079" w:rsidP="00EE2887">
      <w:pPr>
        <w:pStyle w:val="ListParagraph"/>
        <w:numPr>
          <w:ilvl w:val="1"/>
          <w:numId w:val="3"/>
        </w:numPr>
        <w:jc w:val="both"/>
        <w:rPr>
          <w:rFonts w:ascii="Times New Roman" w:hAnsi="Times New Roman"/>
        </w:rPr>
      </w:pPr>
      <w:r>
        <w:rPr>
          <w:rFonts w:ascii="Times New Roman" w:hAnsi="Times New Roman"/>
          <w:noProof/>
        </w:rPr>
        <w:pict>
          <v:shape id="_x0000_s2047" type="#_x0000_t5" style="position:absolute;left:0;text-align:left;margin-left:146.95pt;margin-top:30.2pt;width:7.15pt;height:7.55pt;rotation:180;z-index:251578880" fillcolor="black"/>
        </w:pict>
      </w:r>
      <w:r w:rsidR="002F24DA" w:rsidRPr="003C3EF1">
        <w:rPr>
          <w:rFonts w:ascii="Times New Roman" w:hAnsi="Times New Roman"/>
        </w:rPr>
        <w:t xml:space="preserve">You should see the “Set Pipe Parameters” window. Press the </w:t>
      </w:r>
      <w:r w:rsidR="002F24DA" w:rsidRPr="003C3EF1">
        <w:rPr>
          <w:rFonts w:ascii="Times New Roman" w:hAnsi="Times New Roman"/>
          <w:bdr w:val="single" w:sz="4" w:space="0" w:color="auto"/>
        </w:rPr>
        <w:t>ENT</w:t>
      </w:r>
      <w:r w:rsidR="002F24DA" w:rsidRPr="003C3EF1">
        <w:rPr>
          <w:rFonts w:ascii="Times New Roman" w:hAnsi="Times New Roman"/>
        </w:rPr>
        <w:t xml:space="preserve"> key to program the pipe parameters.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edit the outer diameter.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Press the down arrow.</w:t>
      </w:r>
    </w:p>
    <w:p w:rsidR="002F24DA" w:rsidRPr="003C3EF1" w:rsidRDefault="003D6079" w:rsidP="00EE2887">
      <w:pPr>
        <w:pStyle w:val="ListParagraph"/>
        <w:numPr>
          <w:ilvl w:val="1"/>
          <w:numId w:val="3"/>
        </w:numPr>
        <w:jc w:val="both"/>
        <w:rPr>
          <w:rFonts w:ascii="Times New Roman" w:hAnsi="Times New Roman"/>
        </w:rPr>
      </w:pPr>
      <w:r>
        <w:rPr>
          <w:rFonts w:ascii="Times New Roman" w:hAnsi="Times New Roman"/>
          <w:noProof/>
        </w:rPr>
        <w:pict>
          <v:shape id="_x0000_s3072" type="#_x0000_t5" style="position:absolute;left:0;text-align:left;margin-left:349.1pt;margin-top:15.2pt;width:7.15pt;height:7.55pt;rotation:180;z-index:251579904" fillcolor="black"/>
        </w:pict>
      </w:r>
      <w:r w:rsidR="002F24DA" w:rsidRPr="003C3EF1">
        <w:rPr>
          <w:rFonts w:ascii="Times New Roman" w:hAnsi="Times New Roman"/>
        </w:rPr>
        <w:t>You should see the “S2</w:t>
      </w:r>
      <w:r w:rsidR="00935FA1">
        <w:rPr>
          <w:rFonts w:ascii="Times New Roman" w:hAnsi="Times New Roman"/>
        </w:rPr>
        <w:t>2</w:t>
      </w:r>
      <w:r w:rsidR="002F24DA" w:rsidRPr="003C3EF1">
        <w:rPr>
          <w:rFonts w:ascii="Times New Roman" w:hAnsi="Times New Roman"/>
        </w:rPr>
        <w:t xml:space="preserve">: </w:t>
      </w:r>
      <w:r w:rsidR="00935FA1">
        <w:rPr>
          <w:rFonts w:ascii="Times New Roman" w:hAnsi="Times New Roman"/>
        </w:rPr>
        <w:t>Set</w:t>
      </w:r>
      <w:r w:rsidR="002F24DA" w:rsidRPr="003C3EF1">
        <w:rPr>
          <w:rFonts w:ascii="Times New Roman" w:hAnsi="Times New Roman"/>
        </w:rPr>
        <w:t xml:space="preserve"> Wall-Thickness”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edit the wall-thickness.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Press the down arrow</w:t>
      </w:r>
      <w:r w:rsidR="00AB1A9C" w:rsidRPr="003C3EF1">
        <w:rPr>
          <w:rFonts w:ascii="Times New Roman" w:hAnsi="Times New Roman"/>
        </w:rPr>
        <w:t>.</w:t>
      </w:r>
    </w:p>
    <w:p w:rsidR="002F24DA" w:rsidRPr="003C3EF1" w:rsidRDefault="003D6079" w:rsidP="00EE2887">
      <w:pPr>
        <w:pStyle w:val="ListParagraph"/>
        <w:numPr>
          <w:ilvl w:val="1"/>
          <w:numId w:val="3"/>
        </w:numPr>
        <w:jc w:val="both"/>
        <w:rPr>
          <w:rFonts w:ascii="Times New Roman" w:hAnsi="Times New Roman"/>
        </w:rPr>
      </w:pPr>
      <w:r>
        <w:rPr>
          <w:rFonts w:ascii="Times New Roman" w:hAnsi="Times New Roman"/>
          <w:noProof/>
        </w:rPr>
        <w:pict>
          <v:shape id="_x0000_s3073" type="#_x0000_t5" style="position:absolute;left:0;text-align:left;margin-left:180.45pt;margin-top:28.4pt;width:8.95pt;height:8.95pt;rotation:180;z-index:251580928" fillcolor="black"/>
        </w:pict>
      </w:r>
      <w:r w:rsidR="002F24DA" w:rsidRPr="003C3EF1">
        <w:rPr>
          <w:rFonts w:ascii="Times New Roman" w:hAnsi="Times New Roman"/>
        </w:rPr>
        <w:t>You should see the “S2</w:t>
      </w:r>
      <w:r w:rsidR="00935FA1">
        <w:rPr>
          <w:rFonts w:ascii="Times New Roman" w:hAnsi="Times New Roman"/>
        </w:rPr>
        <w:t>4</w:t>
      </w:r>
      <w:r w:rsidR="002F24DA" w:rsidRPr="003C3EF1">
        <w:rPr>
          <w:rFonts w:ascii="Times New Roman" w:hAnsi="Times New Roman"/>
        </w:rPr>
        <w:t xml:space="preserve">: Select </w:t>
      </w:r>
      <w:r w:rsidR="00935FA1">
        <w:rPr>
          <w:rFonts w:ascii="Times New Roman" w:hAnsi="Times New Roman"/>
        </w:rPr>
        <w:t>Material</w:t>
      </w:r>
      <w:r w:rsidR="002F24DA" w:rsidRPr="003C3EF1">
        <w:rPr>
          <w:rFonts w:ascii="Times New Roman" w:hAnsi="Times New Roman"/>
        </w:rPr>
        <w:t xml:space="preserve">”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select the pipe material. Using the up and down arrows, select the appropriate pipe material.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save. Press the down </w:t>
      </w:r>
      <w:r w:rsidR="003474CE">
        <w:rPr>
          <w:rFonts w:ascii="Times New Roman" w:hAnsi="Times New Roman"/>
        </w:rPr>
        <w:t xml:space="preserve">    </w:t>
      </w:r>
      <w:r w:rsidR="002F24DA" w:rsidRPr="003C3EF1">
        <w:rPr>
          <w:rFonts w:ascii="Times New Roman" w:hAnsi="Times New Roman"/>
        </w:rPr>
        <w:t>arrow</w:t>
      </w:r>
      <w:r w:rsidR="00AB1A9C" w:rsidRPr="003C3EF1">
        <w:rPr>
          <w:rFonts w:ascii="Times New Roman" w:hAnsi="Times New Roman"/>
        </w:rPr>
        <w:t>.</w:t>
      </w:r>
    </w:p>
    <w:p w:rsidR="002F24DA" w:rsidRPr="003C3EF1" w:rsidRDefault="003D6079" w:rsidP="00EE2887">
      <w:pPr>
        <w:pStyle w:val="ListParagraph"/>
        <w:numPr>
          <w:ilvl w:val="1"/>
          <w:numId w:val="3"/>
        </w:numPr>
        <w:jc w:val="both"/>
        <w:rPr>
          <w:rFonts w:ascii="Times New Roman" w:hAnsi="Times New Roman"/>
        </w:rPr>
      </w:pPr>
      <w:r>
        <w:rPr>
          <w:rFonts w:ascii="Times New Roman" w:hAnsi="Times New Roman"/>
          <w:noProof/>
        </w:rPr>
        <w:pict>
          <v:shape id="_x0000_s3076" type="#_x0000_t5" style="position:absolute;left:0;text-align:left;margin-left:173.1pt;margin-top:28.65pt;width:7.15pt;height:7.55pt;rotation:270;z-index:-251733504" wrapcoords="4320 0 -4320 19440 23760 19440 15120 0 4320 0" fillcolor="black">
            <w10:wrap type="tight"/>
          </v:shape>
        </w:pict>
      </w:r>
      <w:r w:rsidR="002F24DA" w:rsidRPr="003C3EF1">
        <w:rPr>
          <w:rFonts w:ascii="Times New Roman" w:hAnsi="Times New Roman"/>
        </w:rPr>
        <w:t>You should see the “S2</w:t>
      </w:r>
      <w:r w:rsidR="00935FA1">
        <w:rPr>
          <w:rFonts w:ascii="Times New Roman" w:hAnsi="Times New Roman"/>
        </w:rPr>
        <w:t>5</w:t>
      </w:r>
      <w:r w:rsidR="002F24DA" w:rsidRPr="003C3EF1">
        <w:rPr>
          <w:rFonts w:ascii="Times New Roman" w:hAnsi="Times New Roman"/>
        </w:rPr>
        <w:t xml:space="preserve">: </w:t>
      </w:r>
      <w:r w:rsidR="00935FA1">
        <w:rPr>
          <w:rFonts w:ascii="Times New Roman" w:hAnsi="Times New Roman"/>
        </w:rPr>
        <w:t>Set</w:t>
      </w:r>
      <w:r w:rsidR="002F24DA" w:rsidRPr="003C3EF1">
        <w:rPr>
          <w:rFonts w:ascii="Times New Roman" w:hAnsi="Times New Roman"/>
        </w:rPr>
        <w:t xml:space="preserve"> Liner?”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if the pipe has no liner.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use the up and down arrows to select the appropriate liner. Press </w:t>
      </w:r>
      <w:r w:rsidR="002F24DA" w:rsidRPr="003C3EF1">
        <w:rPr>
          <w:rFonts w:ascii="Times New Roman" w:hAnsi="Times New Roman"/>
          <w:bdr w:val="single" w:sz="4" w:space="0" w:color="auto"/>
        </w:rPr>
        <w:t>ENT</w:t>
      </w:r>
      <w:r w:rsidR="009A7C9B">
        <w:rPr>
          <w:rFonts w:ascii="Times New Roman" w:hAnsi="Times New Roman"/>
        </w:rPr>
        <w:t xml:space="preserve"> to </w:t>
      </w:r>
      <w:r w:rsidR="002F24DA" w:rsidRPr="003C3EF1">
        <w:rPr>
          <w:rFonts w:ascii="Times New Roman" w:hAnsi="Times New Roman"/>
        </w:rPr>
        <w:t>save.</w:t>
      </w:r>
      <w:r w:rsidR="007271B7">
        <w:rPr>
          <w:rFonts w:ascii="Times New Roman" w:hAnsi="Times New Roman"/>
        </w:rPr>
        <w:t xml:space="preserve"> </w:t>
      </w:r>
      <w:r w:rsidR="002F24DA" w:rsidRPr="003C3EF1">
        <w:rPr>
          <w:rFonts w:ascii="Times New Roman" w:hAnsi="Times New Roman"/>
        </w:rPr>
        <w:t>Use the arrow to exit.</w:t>
      </w:r>
    </w:p>
    <w:p w:rsidR="002F24DA" w:rsidRPr="003C3EF1" w:rsidRDefault="003D6079" w:rsidP="00EE2887">
      <w:pPr>
        <w:pStyle w:val="ListParagraph"/>
        <w:numPr>
          <w:ilvl w:val="1"/>
          <w:numId w:val="3"/>
        </w:numPr>
        <w:jc w:val="both"/>
        <w:rPr>
          <w:rFonts w:ascii="Times New Roman" w:hAnsi="Times New Roman"/>
        </w:rPr>
      </w:pPr>
      <w:r>
        <w:rPr>
          <w:rFonts w:ascii="Times New Roman" w:hAnsi="Times New Roman"/>
          <w:noProof/>
          <w:lang w:eastAsia="zh-CN"/>
        </w:rPr>
        <w:pict>
          <v:shape id="_x0000_s4835" type="#_x0000_t5" style="position:absolute;left:0;text-align:left;margin-left:267.75pt;margin-top:29.2pt;width:7.15pt;height:7.55pt;rotation:270;z-index:-251502080" wrapcoords="4320 0 -4320 19440 23760 19440 15120 0 4320 0" fillcolor="black">
            <w10:wrap type="tight"/>
          </v:shape>
        </w:pict>
      </w:r>
      <w:r w:rsidR="002F24DA" w:rsidRPr="003C3EF1">
        <w:rPr>
          <w:rFonts w:ascii="Times New Roman" w:hAnsi="Times New Roman"/>
        </w:rPr>
        <w:t xml:space="preserve">You should see a “Set Fluid” window. Press the down arrow to access this menu. Press the </w:t>
      </w:r>
      <w:r w:rsidR="002F24DA" w:rsidRPr="003C3EF1">
        <w:rPr>
          <w:rFonts w:ascii="Times New Roman" w:hAnsi="Times New Roman"/>
          <w:bdr w:val="single" w:sz="4" w:space="0" w:color="auto"/>
        </w:rPr>
        <w:t>ENT</w:t>
      </w:r>
      <w:r w:rsidR="002F24DA" w:rsidRPr="003C3EF1">
        <w:rPr>
          <w:rFonts w:ascii="Times New Roman" w:hAnsi="Times New Roman"/>
        </w:rPr>
        <w:t xml:space="preserve"> key. Use the up and down arrows to select the appropriate fluid.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information. Use the arrow to exit.</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 xml:space="preserve">You should see a “Set </w:t>
      </w:r>
      <w:r w:rsidR="005469E5" w:rsidRPr="003C3EF1">
        <w:rPr>
          <w:rFonts w:ascii="Times New Roman" w:hAnsi="Times New Roman"/>
        </w:rPr>
        <w:t>Transducer</w:t>
      </w:r>
      <w:r w:rsidRPr="003C3EF1">
        <w:rPr>
          <w:rFonts w:ascii="Times New Roman" w:hAnsi="Times New Roman"/>
        </w:rPr>
        <w:t xml:space="preserve">” window. Press the </w:t>
      </w:r>
      <w:r w:rsidRPr="003C3EF1">
        <w:rPr>
          <w:rFonts w:ascii="Times New Roman" w:hAnsi="Times New Roman"/>
          <w:bdr w:val="single" w:sz="4" w:space="0" w:color="auto"/>
        </w:rPr>
        <w:t>ENT</w:t>
      </w:r>
      <w:r w:rsidRPr="003C3EF1">
        <w:rPr>
          <w:rFonts w:ascii="Times New Roman" w:hAnsi="Times New Roman"/>
        </w:rPr>
        <w:t xml:space="preserve"> key. You should now see the “S4</w:t>
      </w:r>
      <w:r w:rsidR="00935FA1">
        <w:rPr>
          <w:rFonts w:ascii="Times New Roman" w:hAnsi="Times New Roman"/>
        </w:rPr>
        <w:t>1</w:t>
      </w:r>
      <w:r w:rsidRPr="003C3EF1">
        <w:rPr>
          <w:rFonts w:ascii="Times New Roman" w:hAnsi="Times New Roman"/>
        </w:rPr>
        <w:t xml:space="preserve">: </w:t>
      </w:r>
      <w:r w:rsidR="005469E5" w:rsidRPr="003C3EF1">
        <w:rPr>
          <w:rFonts w:ascii="Times New Roman" w:hAnsi="Times New Roman"/>
        </w:rPr>
        <w:t>Transducer</w:t>
      </w:r>
      <w:r w:rsidRPr="003C3EF1">
        <w:rPr>
          <w:rFonts w:ascii="Times New Roman" w:hAnsi="Times New Roman"/>
        </w:rPr>
        <w:t xml:space="preserve"> Type” window. Press the </w:t>
      </w:r>
      <w:r w:rsidRPr="003C3EF1">
        <w:rPr>
          <w:rFonts w:ascii="Times New Roman" w:hAnsi="Times New Roman"/>
          <w:bdr w:val="single" w:sz="4" w:space="0" w:color="auto"/>
        </w:rPr>
        <w:t>ENT</w:t>
      </w:r>
      <w:r w:rsidRPr="003C3EF1">
        <w:rPr>
          <w:rFonts w:ascii="Times New Roman" w:hAnsi="Times New Roman"/>
        </w:rPr>
        <w:t xml:space="preserve"> key once again and use the up and down arrows to select the appropriate transducer type. Press </w:t>
      </w:r>
      <w:r w:rsidRPr="003C3EF1">
        <w:rPr>
          <w:rFonts w:ascii="Times New Roman" w:hAnsi="Times New Roman"/>
          <w:bdr w:val="single" w:sz="4" w:space="0" w:color="auto"/>
        </w:rPr>
        <w:t>ENT</w:t>
      </w:r>
      <w:r w:rsidRPr="003C3EF1">
        <w:rPr>
          <w:rFonts w:ascii="Times New Roman" w:hAnsi="Times New Roman"/>
        </w:rPr>
        <w:t xml:space="preserve"> to save. </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Press the down button to access the transducer mounting method. You should see the “S4</w:t>
      </w:r>
      <w:r w:rsidR="00935FA1">
        <w:rPr>
          <w:rFonts w:ascii="Times New Roman" w:hAnsi="Times New Roman"/>
        </w:rPr>
        <w:t>2</w:t>
      </w:r>
      <w:r w:rsidRPr="003C3EF1">
        <w:rPr>
          <w:rFonts w:ascii="Times New Roman" w:hAnsi="Times New Roman"/>
        </w:rPr>
        <w:t xml:space="preserve">: </w:t>
      </w:r>
      <w:r w:rsidR="00935FA1">
        <w:rPr>
          <w:rFonts w:ascii="Times New Roman" w:hAnsi="Times New Roman"/>
        </w:rPr>
        <w:t>Mount Method</w:t>
      </w:r>
      <w:r w:rsidRPr="003C3EF1">
        <w:rPr>
          <w:rFonts w:ascii="Times New Roman" w:hAnsi="Times New Roman"/>
        </w:rPr>
        <w:t xml:space="preserve">” window. Press </w:t>
      </w:r>
      <w:r w:rsidRPr="003C3EF1">
        <w:rPr>
          <w:rFonts w:ascii="Times New Roman" w:hAnsi="Times New Roman"/>
          <w:bdr w:val="single" w:sz="4" w:space="0" w:color="auto"/>
        </w:rPr>
        <w:t>ENT</w:t>
      </w:r>
      <w:r w:rsidRPr="003C3EF1">
        <w:rPr>
          <w:rFonts w:ascii="Times New Roman" w:hAnsi="Times New Roman"/>
        </w:rPr>
        <w:t xml:space="preserve"> to edit the mount method. Use the up and down arrows to select your appropriate method. Press </w:t>
      </w:r>
      <w:r w:rsidRPr="003C3EF1">
        <w:rPr>
          <w:rFonts w:ascii="Times New Roman" w:hAnsi="Times New Roman"/>
          <w:bdr w:val="single" w:sz="4" w:space="0" w:color="auto"/>
        </w:rPr>
        <w:t>ENT</w:t>
      </w:r>
      <w:r w:rsidRPr="003C3EF1">
        <w:rPr>
          <w:rFonts w:ascii="Times New Roman" w:hAnsi="Times New Roman"/>
        </w:rPr>
        <w:t xml:space="preserve"> again to save.</w:t>
      </w:r>
    </w:p>
    <w:p w:rsidR="002F24DA" w:rsidRDefault="007E5F7C" w:rsidP="00EE2887">
      <w:pPr>
        <w:pStyle w:val="ListParagraph"/>
        <w:numPr>
          <w:ilvl w:val="1"/>
          <w:numId w:val="3"/>
        </w:numPr>
        <w:jc w:val="both"/>
        <w:rPr>
          <w:rFonts w:ascii="Times New Roman" w:hAnsi="Times New Roman"/>
        </w:rPr>
      </w:pPr>
      <w:r w:rsidRPr="003C3EF1">
        <w:rPr>
          <w:rFonts w:ascii="Times New Roman" w:hAnsi="Times New Roman"/>
        </w:rPr>
        <w:t xml:space="preserve">Press the down arrow to access this menu. You should see an </w:t>
      </w:r>
      <w:r w:rsidR="00AE663F" w:rsidRPr="00056529">
        <w:rPr>
          <w:rFonts w:ascii="Times New Roman" w:hAnsi="Times New Roman"/>
          <w:color w:val="000000"/>
        </w:rPr>
        <w:t>“S43</w:t>
      </w:r>
      <w:r w:rsidR="00AE663F" w:rsidRPr="00056529">
        <w:rPr>
          <w:rFonts w:ascii="Times New Roman" w:hAnsi="Times New Roman" w:hint="eastAsia"/>
          <w:color w:val="000000"/>
          <w:lang w:eastAsia="zh-CN"/>
        </w:rPr>
        <w:t>：</w:t>
      </w:r>
      <w:r w:rsidR="00AE663F" w:rsidRPr="00056529">
        <w:rPr>
          <w:rFonts w:ascii="Times New Roman" w:hAnsi="Times New Roman"/>
          <w:color w:val="000000"/>
        </w:rPr>
        <w:t>Mount S</w:t>
      </w:r>
      <w:r w:rsidR="00AE663F" w:rsidRPr="00056529">
        <w:rPr>
          <w:rFonts w:ascii="Times New Roman" w:hAnsi="Times New Roman" w:hint="eastAsia"/>
          <w:color w:val="000000"/>
          <w:lang w:eastAsia="zh-CN"/>
        </w:rPr>
        <w:t>p</w:t>
      </w:r>
      <w:r w:rsidR="00AE663F" w:rsidRPr="00056529">
        <w:rPr>
          <w:rFonts w:ascii="Times New Roman" w:hAnsi="Times New Roman"/>
          <w:color w:val="000000"/>
        </w:rPr>
        <w:t>ace</w:t>
      </w:r>
      <w:r w:rsidRPr="00056529">
        <w:rPr>
          <w:rFonts w:ascii="Times New Roman" w:hAnsi="Times New Roman"/>
          <w:color w:val="000000"/>
        </w:rPr>
        <w:t xml:space="preserve">” </w:t>
      </w:r>
      <w:r w:rsidRPr="003C3EF1">
        <w:rPr>
          <w:rFonts w:ascii="Times New Roman" w:hAnsi="Times New Roman"/>
        </w:rPr>
        <w:t xml:space="preserve">window. The number </w:t>
      </w:r>
      <w:r w:rsidR="00A53524" w:rsidRPr="003C3EF1">
        <w:rPr>
          <w:rFonts w:ascii="Times New Roman" w:hAnsi="Times New Roman"/>
        </w:rPr>
        <w:t xml:space="preserve">displayed </w:t>
      </w:r>
      <w:r w:rsidRPr="003C3EF1">
        <w:rPr>
          <w:rFonts w:ascii="Times New Roman" w:hAnsi="Times New Roman"/>
        </w:rPr>
        <w:t xml:space="preserve">on the screen represents the distance between the two transducers (transducer spacing). For more information on installation press the </w:t>
      </w:r>
      <w:r w:rsidRPr="003C3EF1">
        <w:rPr>
          <w:rFonts w:ascii="Times New Roman" w:hAnsi="Times New Roman"/>
          <w:bdr w:val="single" w:sz="4" w:space="0" w:color="auto"/>
        </w:rPr>
        <w:t>ENT</w:t>
      </w:r>
      <w:r w:rsidRPr="003C3EF1">
        <w:rPr>
          <w:rFonts w:ascii="Times New Roman" w:hAnsi="Times New Roman"/>
        </w:rPr>
        <w:t xml:space="preserve"> key.</w:t>
      </w:r>
    </w:p>
    <w:p w:rsidR="00AE663F" w:rsidRPr="003C3EF1" w:rsidRDefault="003D6079" w:rsidP="00AE663F">
      <w:pPr>
        <w:pStyle w:val="ListParagraph"/>
        <w:numPr>
          <w:ilvl w:val="1"/>
          <w:numId w:val="3"/>
        </w:numPr>
        <w:jc w:val="both"/>
        <w:rPr>
          <w:rFonts w:ascii="Times New Roman" w:hAnsi="Times New Roman"/>
        </w:rPr>
      </w:pPr>
      <w:r>
        <w:rPr>
          <w:rFonts w:ascii="Times New Roman" w:hAnsi="Times New Roman"/>
          <w:noProof/>
        </w:rPr>
        <w:pict>
          <v:shape id="_x0000_s4270" type="#_x0000_t5" style="position:absolute;left:0;text-align:left;margin-left:71.1pt;margin-top:43.25pt;width:7.15pt;height:7.55pt;rotation:270;z-index:-251566592" wrapcoords="4320 0 -4320 19440 23760 19440 15120 0 4320 0" fillcolor="black">
            <w10:wrap type="tight"/>
          </v:shape>
        </w:pict>
      </w:r>
      <w:r w:rsidR="00AE663F" w:rsidRPr="003C3EF1">
        <w:rPr>
          <w:rFonts w:ascii="Times New Roman" w:hAnsi="Times New Roman"/>
        </w:rPr>
        <w:t>Use the down arrow button to edit the scale factor. You should see the “S4</w:t>
      </w:r>
      <w:r w:rsidR="00AE663F">
        <w:rPr>
          <w:rFonts w:ascii="Times New Roman" w:hAnsi="Times New Roman"/>
        </w:rPr>
        <w:t>4</w:t>
      </w:r>
      <w:r w:rsidR="00AE663F" w:rsidRPr="003C3EF1">
        <w:rPr>
          <w:rFonts w:ascii="Times New Roman" w:hAnsi="Times New Roman"/>
        </w:rPr>
        <w:t xml:space="preserve">: Transducer Scale Factor” window. Press the </w:t>
      </w:r>
      <w:r w:rsidR="00AE663F" w:rsidRPr="003C3EF1">
        <w:rPr>
          <w:rFonts w:ascii="Times New Roman" w:hAnsi="Times New Roman"/>
          <w:bdr w:val="single" w:sz="4" w:space="0" w:color="auto"/>
        </w:rPr>
        <w:t>ENT</w:t>
      </w:r>
      <w:r w:rsidR="00AE663F" w:rsidRPr="003C3EF1">
        <w:rPr>
          <w:rFonts w:ascii="Times New Roman" w:hAnsi="Times New Roman"/>
        </w:rPr>
        <w:t xml:space="preserve"> key to edit. Enter in the scale factor of the transducer pair you are planning to use. Press </w:t>
      </w:r>
      <w:r w:rsidR="00AE663F" w:rsidRPr="003C3EF1">
        <w:rPr>
          <w:rFonts w:ascii="Times New Roman" w:hAnsi="Times New Roman"/>
          <w:bdr w:val="single" w:sz="4" w:space="0" w:color="auto"/>
        </w:rPr>
        <w:t>ENT</w:t>
      </w:r>
      <w:r w:rsidR="00AE663F" w:rsidRPr="003C3EF1">
        <w:rPr>
          <w:rFonts w:ascii="Times New Roman" w:hAnsi="Times New Roman"/>
        </w:rPr>
        <w:t xml:space="preserve"> key again to save. Use the arrow to exit.</w:t>
      </w:r>
    </w:p>
    <w:p w:rsidR="00AE663F" w:rsidRDefault="00AE663F" w:rsidP="00056529">
      <w:pPr>
        <w:pStyle w:val="ListParagraph"/>
        <w:ind w:left="1440"/>
        <w:jc w:val="both"/>
        <w:rPr>
          <w:ins w:id="101" w:author="Robert Goss" w:date="2017-07-27T10:25:00Z"/>
          <w:rFonts w:ascii="Times New Roman" w:hAnsi="Times New Roman"/>
        </w:rPr>
      </w:pPr>
    </w:p>
    <w:p w:rsidR="00741BAE" w:rsidRDefault="00741BAE" w:rsidP="00056529">
      <w:pPr>
        <w:pStyle w:val="ListParagraph"/>
        <w:ind w:left="1440"/>
        <w:jc w:val="both"/>
        <w:rPr>
          <w:ins w:id="102" w:author="Robert Goss" w:date="2017-07-27T10:25:00Z"/>
          <w:rFonts w:ascii="Times New Roman" w:hAnsi="Times New Roman"/>
        </w:rPr>
      </w:pPr>
    </w:p>
    <w:p w:rsidR="00741BAE" w:rsidRDefault="00741BAE" w:rsidP="00056529">
      <w:pPr>
        <w:pStyle w:val="ListParagraph"/>
        <w:ind w:left="1440"/>
        <w:jc w:val="both"/>
        <w:rPr>
          <w:ins w:id="103" w:author="Robert Goss" w:date="2017-07-27T10:25:00Z"/>
          <w:rFonts w:ascii="Times New Roman" w:hAnsi="Times New Roman"/>
        </w:rPr>
      </w:pPr>
    </w:p>
    <w:p w:rsidR="00741BAE" w:rsidRPr="003C3EF1" w:rsidRDefault="00741BAE" w:rsidP="00056529">
      <w:pPr>
        <w:pStyle w:val="ListParagraph"/>
        <w:ind w:left="1440"/>
        <w:jc w:val="both"/>
        <w:rPr>
          <w:rFonts w:ascii="Times New Roman" w:hAnsi="Times New Roman"/>
        </w:rPr>
      </w:pPr>
    </w:p>
    <w:p w:rsidR="008D7C51" w:rsidRPr="007E573C" w:rsidRDefault="007E5F7C" w:rsidP="007E573C">
      <w:pPr>
        <w:ind w:left="1080"/>
        <w:jc w:val="center"/>
        <w:rPr>
          <w:rFonts w:ascii="Times New Roman" w:hAnsi="Times New Roman"/>
          <w:b/>
        </w:rPr>
      </w:pPr>
      <w:r w:rsidRPr="007E573C">
        <w:rPr>
          <w:rFonts w:ascii="Times New Roman" w:hAnsi="Times New Roman"/>
          <w:b/>
          <w:i/>
        </w:rPr>
        <w:t>Refer to Quick Start for more information and diagrams.</w:t>
      </w:r>
    </w:p>
    <w:p w:rsidR="008D7C51" w:rsidRPr="003C3EF1" w:rsidRDefault="008D7C51" w:rsidP="0002129C">
      <w:pPr>
        <w:pStyle w:val="Heading1"/>
        <w:numPr>
          <w:ilvl w:val="0"/>
          <w:numId w:val="13"/>
        </w:numPr>
        <w:spacing w:line="240" w:lineRule="auto"/>
        <w:jc w:val="center"/>
        <w:rPr>
          <w:rFonts w:ascii="Times New Roman" w:hAnsi="Times New Roman" w:cs="Times New Roman"/>
          <w:color w:val="auto"/>
          <w:sz w:val="40"/>
          <w:szCs w:val="40"/>
        </w:rPr>
      </w:pPr>
      <w:bookmarkStart w:id="104" w:name="_Toc486237313"/>
      <w:r w:rsidRPr="003C3EF1">
        <w:rPr>
          <w:rFonts w:ascii="Times New Roman" w:hAnsi="Times New Roman" w:cs="Times New Roman"/>
          <w:color w:val="auto"/>
          <w:sz w:val="40"/>
          <w:szCs w:val="40"/>
        </w:rPr>
        <w:lastRenderedPageBreak/>
        <w:t>Installation</w:t>
      </w:r>
      <w:bookmarkEnd w:id="104"/>
    </w:p>
    <w:p w:rsidR="008D7C51" w:rsidRPr="003C3EF1" w:rsidRDefault="008D7C51" w:rsidP="0002129C">
      <w:pPr>
        <w:pStyle w:val="Heading2"/>
        <w:rPr>
          <w:rFonts w:ascii="Times New Roman" w:hAnsi="Times New Roman"/>
          <w:color w:val="auto"/>
          <w:sz w:val="24"/>
          <w:szCs w:val="24"/>
        </w:rPr>
      </w:pPr>
      <w:bookmarkStart w:id="105" w:name="_Toc486237314"/>
      <w:r w:rsidRPr="003C3EF1">
        <w:rPr>
          <w:rFonts w:ascii="Times New Roman" w:hAnsi="Times New Roman"/>
          <w:color w:val="auto"/>
          <w:sz w:val="24"/>
          <w:szCs w:val="24"/>
        </w:rPr>
        <w:t>§</w:t>
      </w:r>
      <w:r w:rsidR="00546B68" w:rsidRPr="003C3EF1">
        <w:rPr>
          <w:rFonts w:ascii="Times New Roman" w:hAnsi="Times New Roman"/>
          <w:color w:val="auto"/>
          <w:sz w:val="24"/>
          <w:szCs w:val="24"/>
        </w:rPr>
        <w:t>3</w:t>
      </w:r>
      <w:r w:rsidRPr="003C3EF1">
        <w:rPr>
          <w:rFonts w:ascii="Times New Roman" w:hAnsi="Times New Roman"/>
          <w:color w:val="auto"/>
          <w:sz w:val="24"/>
          <w:szCs w:val="24"/>
        </w:rPr>
        <w:t>.1 Mounting Allocation for Transducers</w:t>
      </w:r>
      <w:bookmarkEnd w:id="105"/>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 xml:space="preserve">The first step in the installation process is to select an optimal location for installing the transducers in order to make the measurements reliable and accurate. A basic knowledge about </w:t>
      </w:r>
      <w:r w:rsidR="003C7EEF" w:rsidRPr="003C3EF1">
        <w:rPr>
          <w:rFonts w:ascii="Times New Roman" w:hAnsi="Times New Roman"/>
        </w:rPr>
        <w:t xml:space="preserve">the </w:t>
      </w:r>
      <w:r w:rsidRPr="003C3EF1">
        <w:rPr>
          <w:rFonts w:ascii="Times New Roman" w:hAnsi="Times New Roman"/>
        </w:rPr>
        <w:t xml:space="preserve">piping and its plumbing system is advised. </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An optimal location</w:t>
      </w:r>
      <w:r w:rsidR="00B72A35" w:rsidRPr="003C3EF1">
        <w:rPr>
          <w:rFonts w:ascii="Times New Roman" w:hAnsi="Times New Roman"/>
        </w:rPr>
        <w:t xml:space="preserve"> is defined as a long, straight-</w:t>
      </w:r>
      <w:r w:rsidRPr="003C3EF1">
        <w:rPr>
          <w:rFonts w:ascii="Times New Roman" w:hAnsi="Times New Roman"/>
        </w:rPr>
        <w:t>pipe line filled with the liquid to be measured. This pipe can either be in a vertical or horizontal position. However, on a</w:t>
      </w:r>
      <w:r w:rsidR="003C7EEF" w:rsidRPr="003C3EF1">
        <w:rPr>
          <w:rFonts w:ascii="Times New Roman" w:hAnsi="Times New Roman"/>
        </w:rPr>
        <w:t xml:space="preserve"> vertical pipe, an upwards flow direction is required</w:t>
      </w:r>
      <w:r w:rsidRPr="003C3EF1">
        <w:rPr>
          <w:rFonts w:ascii="Times New Roman" w:hAnsi="Times New Roman"/>
        </w:rPr>
        <w:t xml:space="preserve">.  The following instructions will guide the user in finding </w:t>
      </w:r>
      <w:r w:rsidR="003C7EEF" w:rsidRPr="003C3EF1">
        <w:rPr>
          <w:rFonts w:ascii="Times New Roman" w:hAnsi="Times New Roman"/>
        </w:rPr>
        <w:t>an optimal location</w:t>
      </w:r>
      <w:r w:rsidRPr="003C3EF1">
        <w:rPr>
          <w:rFonts w:ascii="Times New Roman" w:hAnsi="Times New Roman"/>
        </w:rPr>
        <w:t xml:space="preserve">: </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8D7C51" w:rsidRPr="003C3EF1" w:rsidRDefault="008D7C51" w:rsidP="00EE2887">
      <w:pPr>
        <w:pStyle w:val="ListParagraph"/>
        <w:tabs>
          <w:tab w:val="left" w:pos="180"/>
          <w:tab w:val="left" w:pos="450"/>
          <w:tab w:val="left" w:pos="720"/>
        </w:tabs>
        <w:ind w:left="0"/>
        <w:jc w:val="both"/>
        <w:rPr>
          <w:rFonts w:ascii="Times New Roman" w:hAnsi="Times New Roman"/>
          <w:b/>
          <w:sz w:val="24"/>
          <w:szCs w:val="24"/>
        </w:rPr>
      </w:pPr>
      <w:r w:rsidRPr="003C3EF1">
        <w:rPr>
          <w:rFonts w:ascii="Times New Roman" w:hAnsi="Times New Roman"/>
          <w:b/>
          <w:sz w:val="24"/>
          <w:szCs w:val="24"/>
        </w:rPr>
        <w:t>Principles to Select an Optimal Location:</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 xml:space="preserve">The straight pipe should be long enough to eliminate any irregular-flow-induced errors. Typically, the length of the straight pipe should be at least 15 times the pipe </w:t>
      </w:r>
      <w:r w:rsidR="003C7EEF" w:rsidRPr="003C3EF1">
        <w:rPr>
          <w:rFonts w:ascii="Times New Roman" w:hAnsi="Times New Roman"/>
        </w:rPr>
        <w:t xml:space="preserve">outer </w:t>
      </w:r>
      <w:r w:rsidRPr="003C3EF1">
        <w:rPr>
          <w:rFonts w:ascii="Times New Roman" w:hAnsi="Times New Roman"/>
        </w:rPr>
        <w:t>diameter (represented as 15D).  A run of over 15D, is more likely to yield a laminar, or undisturbed, flow.  This is an ideal condition for accurate measurement. As a general rule, the longer the straight run, the higher the accuracy.  The transducers should be installed at a pipe section where</w:t>
      </w:r>
      <w:r w:rsidR="00DF4921">
        <w:rPr>
          <w:rFonts w:ascii="Times New Roman" w:hAnsi="Times New Roman"/>
        </w:rPr>
        <w:t xml:space="preserve"> </w:t>
      </w:r>
      <w:r w:rsidRPr="003C3EF1">
        <w:rPr>
          <w:rFonts w:ascii="Times New Roman" w:hAnsi="Times New Roman"/>
          <w:b/>
        </w:rPr>
        <w:t>the length of the straight pipe at the upstream side is at least 10D and the downstream is at least 5D.</w:t>
      </w:r>
      <w:r w:rsidR="00DF4921">
        <w:rPr>
          <w:rFonts w:ascii="Times New Roman" w:hAnsi="Times New Roman"/>
          <w:b/>
        </w:rPr>
        <w:t xml:space="preserve"> </w:t>
      </w:r>
      <w:r w:rsidRPr="003C3EF1">
        <w:rPr>
          <w:rFonts w:ascii="Times New Roman" w:hAnsi="Times New Roman"/>
          <w:b/>
        </w:rPr>
        <w:t>The transducer installation site should be at least 30D away from the pump.</w:t>
      </w:r>
      <w:r w:rsidRPr="003C3EF1">
        <w:rPr>
          <w:rFonts w:ascii="Times New Roman" w:hAnsi="Times New Roman"/>
        </w:rPr>
        <w:t xml:space="preserve"> Refer to Table A for more details.</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b/>
        </w:rPr>
        <w:t>Make sure that the pipe is completely filled with liquid.</w:t>
      </w:r>
      <w:r w:rsidRPr="003C3EF1">
        <w:rPr>
          <w:rFonts w:ascii="Times New Roman" w:hAnsi="Times New Roman"/>
        </w:rPr>
        <w:t xml:space="preserve">  It is impossible to take an accurate measurement if there are any air bubbles.  The equation used to calculate the flow rate assumes the pipe is filled completely with the liquid being measured.  For the best results, make sure the pipe is under pressure.  This way, it has to be full.</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 xml:space="preserve">Make sure that the temperature on the mounting location does not exceed the range for the transducers. </w:t>
      </w:r>
      <w:r w:rsidR="00693701" w:rsidRPr="003C3EF1">
        <w:rPr>
          <w:rFonts w:ascii="Times New Roman" w:hAnsi="Times New Roman"/>
        </w:rPr>
        <w:t xml:space="preserve"> Refer to </w:t>
      </w:r>
      <w:r w:rsidR="00FC3DD7" w:rsidRPr="003C3EF1">
        <w:rPr>
          <w:rFonts w:ascii="Times New Roman" w:hAnsi="Times New Roman"/>
        </w:rPr>
        <w:t xml:space="preserve">the </w:t>
      </w:r>
      <w:r w:rsidR="00693701" w:rsidRPr="003C3EF1">
        <w:rPr>
          <w:rFonts w:ascii="Times New Roman" w:hAnsi="Times New Roman"/>
        </w:rPr>
        <w:t xml:space="preserve">transducer specification </w:t>
      </w:r>
      <w:r w:rsidR="005D0D3A" w:rsidRPr="003C3EF1">
        <w:rPr>
          <w:rFonts w:ascii="Times New Roman" w:hAnsi="Times New Roman"/>
        </w:rPr>
        <w:t xml:space="preserve">chart in </w:t>
      </w:r>
      <w:r w:rsidR="005D0D3A" w:rsidRPr="008E2583">
        <w:rPr>
          <w:rFonts w:ascii="Times New Roman" w:hAnsi="Times New Roman"/>
        </w:rPr>
        <w:t xml:space="preserve">Appendix </w:t>
      </w:r>
      <w:r w:rsidR="008E2583" w:rsidRPr="008E2583">
        <w:rPr>
          <w:rFonts w:ascii="Times New Roman" w:hAnsi="Times New Roman"/>
        </w:rPr>
        <w:t>10.2</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If possible, s</w:t>
      </w:r>
      <w:r w:rsidR="00FC3DD7" w:rsidRPr="003C3EF1">
        <w:rPr>
          <w:rFonts w:ascii="Times New Roman" w:hAnsi="Times New Roman"/>
        </w:rPr>
        <w:t>elect a relatively new straight-</w:t>
      </w:r>
      <w:r w:rsidRPr="003C3EF1">
        <w:rPr>
          <w:rFonts w:ascii="Times New Roman" w:hAnsi="Times New Roman"/>
        </w:rPr>
        <w:t xml:space="preserve">pipe line. Old pipes tend to have corrosions and depositions, which could affect the results. If an old pipe is used, </w:t>
      </w:r>
      <w:r w:rsidRPr="003C3EF1">
        <w:rPr>
          <w:rFonts w:ascii="Times New Roman" w:hAnsi="Times New Roman"/>
          <w:b/>
        </w:rPr>
        <w:t xml:space="preserve">it is recommended that the corrosions and depositions are treated as if they were a part of the pipe wall or as part of the pipe </w:t>
      </w:r>
      <w:proofErr w:type="spellStart"/>
      <w:r w:rsidRPr="003C3EF1">
        <w:rPr>
          <w:rFonts w:ascii="Times New Roman" w:hAnsi="Times New Roman"/>
          <w:b/>
        </w:rPr>
        <w:t>liner</w:t>
      </w:r>
      <w:proofErr w:type="spellEnd"/>
      <w:r w:rsidRPr="003C3EF1">
        <w:rPr>
          <w:rFonts w:ascii="Times New Roman" w:hAnsi="Times New Roman"/>
          <w:b/>
        </w:rPr>
        <w:t xml:space="preserve"> (i.e. extra value is added to the pipe wall thickness or liner thickness parameters to take into account the deposition).</w:t>
      </w:r>
    </w:p>
    <w:p w:rsidR="008D7C51" w:rsidRPr="007A058E" w:rsidRDefault="008D7C51" w:rsidP="007A058E">
      <w:pPr>
        <w:pStyle w:val="ListParagraph"/>
        <w:numPr>
          <w:ilvl w:val="0"/>
          <w:numId w:val="4"/>
        </w:numPr>
        <w:tabs>
          <w:tab w:val="left" w:pos="180"/>
          <w:tab w:val="left" w:pos="450"/>
          <w:tab w:val="left" w:pos="720"/>
        </w:tabs>
        <w:jc w:val="both"/>
        <w:rPr>
          <w:rFonts w:ascii="Times New Roman" w:hAnsi="Times New Roman"/>
          <w:b/>
        </w:rPr>
      </w:pPr>
      <w:r w:rsidRPr="003C3EF1">
        <w:rPr>
          <w:rFonts w:ascii="Times New Roman" w:hAnsi="Times New Roman"/>
        </w:rPr>
        <w:t xml:space="preserve">Some pipes may have a type of </w:t>
      </w:r>
      <w:r w:rsidRPr="003C3EF1">
        <w:rPr>
          <w:rFonts w:ascii="Times New Roman" w:hAnsi="Times New Roman"/>
          <w:b/>
        </w:rPr>
        <w:t>plastic liner</w:t>
      </w:r>
      <w:r w:rsidRPr="003C3EF1">
        <w:rPr>
          <w:rFonts w:ascii="Times New Roman" w:hAnsi="Times New Roman"/>
        </w:rPr>
        <w:t>, which creates a certain amount of gap</w:t>
      </w:r>
      <w:del w:id="106" w:author="Robert Goss" w:date="2017-08-09T15:13:00Z">
        <w:r w:rsidRPr="003C3EF1" w:rsidDel="00337008">
          <w:rPr>
            <w:rFonts w:ascii="Times New Roman" w:hAnsi="Times New Roman"/>
          </w:rPr>
          <w:delText>s</w:delText>
        </w:r>
      </w:del>
      <w:r w:rsidRPr="003C3EF1">
        <w:rPr>
          <w:rFonts w:ascii="Times New Roman" w:hAnsi="Times New Roman"/>
        </w:rPr>
        <w:t xml:space="preserve"> between liner and inner pipe wall. These gaps could prevent the ultrasonic waves from direct travel</w:t>
      </w:r>
      <w:r w:rsidR="003C7EEF" w:rsidRPr="003C3EF1">
        <w:rPr>
          <w:rFonts w:ascii="Times New Roman" w:hAnsi="Times New Roman"/>
        </w:rPr>
        <w:t xml:space="preserve">. Such conditions will make </w:t>
      </w:r>
      <w:r w:rsidRPr="003C3EF1">
        <w:rPr>
          <w:rFonts w:ascii="Times New Roman" w:hAnsi="Times New Roman"/>
        </w:rPr>
        <w:t xml:space="preserve">measurement very difficult. Whenever possible, try to avoid these kinds of pipes. </w:t>
      </w:r>
      <w:r w:rsidR="003C7EEF" w:rsidRPr="003C3EF1">
        <w:rPr>
          <w:rFonts w:ascii="Times New Roman" w:hAnsi="Times New Roman"/>
          <w:b/>
        </w:rPr>
        <w:t>If lined</w:t>
      </w:r>
      <w:r w:rsidRPr="003C3EF1">
        <w:rPr>
          <w:rFonts w:ascii="Times New Roman" w:hAnsi="Times New Roman"/>
          <w:b/>
        </w:rPr>
        <w:t xml:space="preserve"> pipes must be used, try our in</w:t>
      </w:r>
      <w:r w:rsidR="007A058E">
        <w:rPr>
          <w:rFonts w:ascii="Times New Roman" w:hAnsi="Times New Roman"/>
          <w:b/>
        </w:rPr>
        <w:t>sertion</w:t>
      </w:r>
      <w:r w:rsidRPr="003C3EF1">
        <w:rPr>
          <w:rFonts w:ascii="Times New Roman" w:hAnsi="Times New Roman"/>
          <w:b/>
        </w:rPr>
        <w:t xml:space="preserve"> transducers </w:t>
      </w:r>
      <w:r w:rsidR="007A058E">
        <w:rPr>
          <w:rFonts w:ascii="Times New Roman" w:hAnsi="Times New Roman"/>
          <w:b/>
        </w:rPr>
        <w:t>(</w:t>
      </w:r>
      <w:r w:rsidR="007A058E" w:rsidRPr="007A058E">
        <w:rPr>
          <w:rFonts w:ascii="Times New Roman" w:hAnsi="Times New Roman"/>
          <w:b/>
        </w:rPr>
        <w:t>PN#: TWI-V</w:t>
      </w:r>
      <w:r w:rsidR="007A058E">
        <w:rPr>
          <w:rFonts w:ascii="Times New Roman" w:hAnsi="Times New Roman"/>
          <w:b/>
        </w:rPr>
        <w:t xml:space="preserve">) </w:t>
      </w:r>
      <w:r w:rsidRPr="007A058E">
        <w:rPr>
          <w:rFonts w:ascii="Times New Roman" w:hAnsi="Times New Roman"/>
          <w:b/>
        </w:rPr>
        <w:t xml:space="preserve">that are installed permanently </w:t>
      </w:r>
      <w:r w:rsidR="007A058E">
        <w:rPr>
          <w:rFonts w:ascii="Times New Roman" w:hAnsi="Times New Roman"/>
          <w:b/>
        </w:rPr>
        <w:t>in</w:t>
      </w:r>
      <w:r w:rsidR="007A058E" w:rsidRPr="007A058E">
        <w:rPr>
          <w:rFonts w:ascii="Times New Roman" w:hAnsi="Times New Roman"/>
          <w:b/>
        </w:rPr>
        <w:t xml:space="preserve"> </w:t>
      </w:r>
      <w:r w:rsidRPr="007A058E">
        <w:rPr>
          <w:rFonts w:ascii="Times New Roman" w:hAnsi="Times New Roman"/>
          <w:b/>
        </w:rPr>
        <w:t>the pipe</w:t>
      </w:r>
      <w:r w:rsidR="00E41C00">
        <w:rPr>
          <w:rFonts w:ascii="Times New Roman" w:hAnsi="Times New Roman"/>
          <w:b/>
        </w:rPr>
        <w:t>. The two transducers are installed</w:t>
      </w:r>
      <w:r w:rsidRPr="007A058E">
        <w:rPr>
          <w:rFonts w:ascii="Times New Roman" w:hAnsi="Times New Roman"/>
          <w:b/>
        </w:rPr>
        <w:t xml:space="preserve"> by </w:t>
      </w:r>
      <w:r w:rsidR="00E41C00">
        <w:rPr>
          <w:rFonts w:ascii="Times New Roman" w:hAnsi="Times New Roman"/>
          <w:b/>
        </w:rPr>
        <w:t xml:space="preserve">welding on a base adding a ball valve, then drilling a hole in the pipe to install the transducer, even as liquid is flowing inside. </w:t>
      </w:r>
    </w:p>
    <w:p w:rsidR="00A85CDD" w:rsidRPr="003C3EF1" w:rsidRDefault="00A85CDD" w:rsidP="0002129C">
      <w:pPr>
        <w:tabs>
          <w:tab w:val="left" w:pos="180"/>
          <w:tab w:val="left" w:pos="450"/>
          <w:tab w:val="left" w:pos="720"/>
        </w:tabs>
        <w:jc w:val="center"/>
        <w:rPr>
          <w:rFonts w:ascii="Times New Roman" w:hAnsi="Times New Roman"/>
          <w:b/>
          <w:sz w:val="28"/>
          <w:szCs w:val="28"/>
        </w:rPr>
      </w:pPr>
    </w:p>
    <w:p w:rsidR="0002129C" w:rsidRPr="000151BD" w:rsidRDefault="0002129C" w:rsidP="0002129C">
      <w:pPr>
        <w:pStyle w:val="NoSpacing"/>
        <w:jc w:val="center"/>
        <w:rPr>
          <w:rFonts w:ascii="Times New Roman" w:eastAsia="SimSun" w:hAnsi="Times New Roman"/>
          <w:b/>
          <w:sz w:val="28"/>
          <w:szCs w:val="24"/>
          <w:lang w:eastAsia="zh-CN"/>
        </w:rPr>
      </w:pPr>
    </w:p>
    <w:p w:rsidR="0002129C" w:rsidRPr="000151BD" w:rsidRDefault="0002129C">
      <w:pPr>
        <w:rPr>
          <w:rFonts w:ascii="Times New Roman" w:hAnsi="Times New Roman"/>
          <w:b/>
          <w:sz w:val="28"/>
          <w:szCs w:val="24"/>
          <w:lang w:eastAsia="zh-CN"/>
        </w:rPr>
      </w:pPr>
      <w:r w:rsidRPr="000151BD">
        <w:rPr>
          <w:rFonts w:ascii="Times New Roman" w:hAnsi="Times New Roman"/>
          <w:b/>
          <w:sz w:val="28"/>
          <w:szCs w:val="24"/>
          <w:lang w:eastAsia="zh-CN"/>
        </w:rPr>
        <w:br w:type="page"/>
      </w:r>
    </w:p>
    <w:p w:rsidR="008D7C51" w:rsidRPr="003C3EF1" w:rsidRDefault="008D7C51" w:rsidP="0002129C">
      <w:pPr>
        <w:pStyle w:val="NoSpacing"/>
        <w:jc w:val="center"/>
        <w:rPr>
          <w:rFonts w:ascii="Times New Roman" w:hAnsi="Times New Roman"/>
          <w:b/>
          <w:sz w:val="24"/>
          <w:szCs w:val="24"/>
        </w:rPr>
      </w:pPr>
      <w:r w:rsidRPr="003C3EF1">
        <w:rPr>
          <w:rFonts w:ascii="Times New Roman" w:hAnsi="Times New Roman"/>
          <w:b/>
          <w:sz w:val="24"/>
          <w:szCs w:val="24"/>
        </w:rPr>
        <w:lastRenderedPageBreak/>
        <w:t>Table A</w:t>
      </w:r>
    </w:p>
    <w:p w:rsidR="00E96C3D" w:rsidRPr="003C3EF1" w:rsidRDefault="00E96C3D" w:rsidP="0002129C">
      <w:pPr>
        <w:tabs>
          <w:tab w:val="left" w:pos="180"/>
          <w:tab w:val="left" w:pos="450"/>
          <w:tab w:val="left" w:pos="720"/>
        </w:tabs>
        <w:ind w:left="360"/>
        <w:jc w:val="center"/>
        <w:rPr>
          <w:rFonts w:ascii="Times New Roman" w:hAnsi="Times New Roman"/>
          <w:b/>
          <w:sz w:val="28"/>
          <w:szCs w:val="28"/>
        </w:rPr>
      </w:pPr>
      <w:r w:rsidRPr="003C3EF1">
        <w:rPr>
          <w:rFonts w:ascii="Times New Roman" w:hAnsi="Times New Roman"/>
        </w:rPr>
        <w:object w:dxaOrig="17610" w:dyaOrig="10545">
          <v:shape id="_x0000_i1026" type="#_x0000_t75" style="width:354.05pt;height:347.65pt" o:ole="">
            <v:imagedata r:id="rId29" o:title="" croptop="14928f" cropbottom="3074f" cropleft="18930f" cropright="23119f"/>
          </v:shape>
          <o:OLEObject Type="Embed" ProgID="AutoCAD.Drawing.16" ShapeID="_x0000_i1026" DrawAspect="Content" ObjectID="_1565014031" r:id="rId30"/>
        </w:object>
      </w:r>
    </w:p>
    <w:p w:rsidR="008D7C51" w:rsidRPr="003C3EF1" w:rsidRDefault="008D7C51" w:rsidP="0002129C">
      <w:pPr>
        <w:pStyle w:val="Heading2"/>
        <w:rPr>
          <w:rFonts w:ascii="Times New Roman" w:hAnsi="Times New Roman"/>
          <w:color w:val="auto"/>
          <w:sz w:val="24"/>
          <w:szCs w:val="24"/>
        </w:rPr>
      </w:pPr>
      <w:bookmarkStart w:id="107" w:name="_Toc486237315"/>
      <w:r w:rsidRPr="003C3EF1">
        <w:rPr>
          <w:rFonts w:ascii="Times New Roman" w:hAnsi="Times New Roman"/>
          <w:color w:val="auto"/>
          <w:sz w:val="24"/>
          <w:szCs w:val="24"/>
        </w:rPr>
        <w:t>§</w:t>
      </w:r>
      <w:r w:rsidR="00546B68" w:rsidRPr="003C3EF1">
        <w:rPr>
          <w:rFonts w:ascii="Times New Roman" w:hAnsi="Times New Roman"/>
          <w:color w:val="auto"/>
          <w:sz w:val="24"/>
          <w:szCs w:val="24"/>
        </w:rPr>
        <w:t>3</w:t>
      </w:r>
      <w:r w:rsidRPr="003C3EF1">
        <w:rPr>
          <w:rFonts w:ascii="Times New Roman" w:hAnsi="Times New Roman"/>
          <w:color w:val="auto"/>
          <w:sz w:val="24"/>
          <w:szCs w:val="24"/>
        </w:rPr>
        <w:t>.2 Transducer Installation</w:t>
      </w:r>
      <w:bookmarkEnd w:id="107"/>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Th</w:t>
      </w:r>
      <w:r w:rsidR="0091094D" w:rsidRPr="003C3EF1">
        <w:rPr>
          <w:rFonts w:ascii="Times New Roman" w:hAnsi="Times New Roman"/>
        </w:rPr>
        <w:t xml:space="preserve">e transducers used by the </w:t>
      </w:r>
      <w:r w:rsidR="00D47DE3">
        <w:rPr>
          <w:rFonts w:ascii="Times New Roman" w:hAnsi="Times New Roman"/>
        </w:rPr>
        <w:t>EF40</w:t>
      </w:r>
      <w:r w:rsidR="0091094D" w:rsidRPr="003C3EF1">
        <w:rPr>
          <w:rFonts w:ascii="Times New Roman" w:hAnsi="Times New Roman"/>
        </w:rPr>
        <w:t xml:space="preserve"> Series Ultrasonic Flow M</w:t>
      </w:r>
      <w:r w:rsidRPr="003C3EF1">
        <w:rPr>
          <w:rFonts w:ascii="Times New Roman" w:hAnsi="Times New Roman"/>
        </w:rPr>
        <w:t>eter are made out of piezoelectric crystals for both transmitting and receiving ultrasonic sig</w:t>
      </w:r>
      <w:r w:rsidR="0091094D" w:rsidRPr="003C3EF1">
        <w:rPr>
          <w:rFonts w:ascii="Times New Roman" w:hAnsi="Times New Roman"/>
        </w:rPr>
        <w:t xml:space="preserve">nals through the wall of </w:t>
      </w:r>
      <w:r w:rsidR="000874D2">
        <w:rPr>
          <w:rFonts w:ascii="Times New Roman" w:hAnsi="Times New Roman"/>
        </w:rPr>
        <w:t xml:space="preserve">a </w:t>
      </w:r>
      <w:r w:rsidR="0091094D" w:rsidRPr="003C3EF1">
        <w:rPr>
          <w:rFonts w:ascii="Times New Roman" w:hAnsi="Times New Roman"/>
        </w:rPr>
        <w:t xml:space="preserve">liquid-piping system. </w:t>
      </w:r>
      <w:r w:rsidRPr="003C3EF1">
        <w:rPr>
          <w:rFonts w:ascii="Times New Roman" w:hAnsi="Times New Roman"/>
        </w:rPr>
        <w:t xml:space="preserve">The measurement is obtained by calculating the travel-time difference of the ultrasonic signals. Since the difference is very small, the spacing and the alignment of the transducers are critical factors to the accuracy of the measurement and to the performance of the system. </w:t>
      </w:r>
      <w:r w:rsidRPr="003C3EF1">
        <w:rPr>
          <w:rFonts w:ascii="Times New Roman" w:hAnsi="Times New Roman"/>
          <w:b/>
        </w:rPr>
        <w:t xml:space="preserve">Meticulous care should be </w:t>
      </w:r>
      <w:r w:rsidR="00165306">
        <w:rPr>
          <w:rFonts w:ascii="Times New Roman" w:hAnsi="Times New Roman"/>
          <w:b/>
        </w:rPr>
        <w:t>used</w:t>
      </w:r>
      <w:r w:rsidR="00165306" w:rsidRPr="003C3EF1">
        <w:rPr>
          <w:rFonts w:ascii="Times New Roman" w:hAnsi="Times New Roman"/>
          <w:b/>
        </w:rPr>
        <w:t xml:space="preserve"> </w:t>
      </w:r>
      <w:r w:rsidRPr="003C3EF1">
        <w:rPr>
          <w:rFonts w:ascii="Times New Roman" w:hAnsi="Times New Roman"/>
          <w:b/>
        </w:rPr>
        <w:t>for the installation of the transducers.</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200129" w:rsidRDefault="00200129" w:rsidP="00EE2887">
      <w:pPr>
        <w:pStyle w:val="ListParagraph"/>
        <w:tabs>
          <w:tab w:val="left" w:pos="180"/>
          <w:tab w:val="left" w:pos="450"/>
          <w:tab w:val="left" w:pos="720"/>
        </w:tabs>
        <w:ind w:left="0"/>
        <w:jc w:val="both"/>
        <w:rPr>
          <w:rFonts w:ascii="Times New Roman" w:hAnsi="Times New Roman"/>
          <w:b/>
          <w:sz w:val="24"/>
          <w:szCs w:val="24"/>
        </w:rPr>
      </w:pPr>
    </w:p>
    <w:p w:rsidR="00C32599" w:rsidRDefault="00C32599" w:rsidP="00EE2887">
      <w:pPr>
        <w:pStyle w:val="ListParagraph"/>
        <w:tabs>
          <w:tab w:val="left" w:pos="180"/>
          <w:tab w:val="left" w:pos="450"/>
          <w:tab w:val="left" w:pos="720"/>
        </w:tabs>
        <w:ind w:left="0"/>
        <w:jc w:val="both"/>
        <w:rPr>
          <w:rFonts w:ascii="Times New Roman" w:hAnsi="Times New Roman"/>
          <w:b/>
          <w:sz w:val="24"/>
          <w:szCs w:val="24"/>
        </w:rPr>
      </w:pPr>
    </w:p>
    <w:p w:rsidR="00C32599" w:rsidRPr="003C3EF1" w:rsidRDefault="00C32599" w:rsidP="00EE2887">
      <w:pPr>
        <w:pStyle w:val="ListParagraph"/>
        <w:tabs>
          <w:tab w:val="left" w:pos="180"/>
          <w:tab w:val="left" w:pos="450"/>
          <w:tab w:val="left" w:pos="720"/>
        </w:tabs>
        <w:ind w:left="0"/>
        <w:jc w:val="both"/>
        <w:rPr>
          <w:rFonts w:ascii="Times New Roman" w:hAnsi="Times New Roman"/>
          <w:b/>
          <w:sz w:val="24"/>
          <w:szCs w:val="24"/>
        </w:rPr>
      </w:pPr>
    </w:p>
    <w:p w:rsidR="008D7C51" w:rsidRPr="003C3EF1" w:rsidRDefault="008D7C51" w:rsidP="00EE2887">
      <w:pPr>
        <w:pStyle w:val="ListParagraph"/>
        <w:tabs>
          <w:tab w:val="left" w:pos="180"/>
          <w:tab w:val="left" w:pos="450"/>
          <w:tab w:val="left" w:pos="720"/>
        </w:tabs>
        <w:ind w:left="0"/>
        <w:jc w:val="both"/>
        <w:rPr>
          <w:rFonts w:ascii="Times New Roman" w:hAnsi="Times New Roman"/>
          <w:b/>
          <w:sz w:val="24"/>
          <w:szCs w:val="24"/>
        </w:rPr>
      </w:pPr>
      <w:r w:rsidRPr="003C3EF1">
        <w:rPr>
          <w:rFonts w:ascii="Times New Roman" w:hAnsi="Times New Roman"/>
          <w:b/>
          <w:sz w:val="24"/>
          <w:szCs w:val="24"/>
        </w:rPr>
        <w:t>Steps to Install the Transducers: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Determine an optimal location.  The straight pipe at both sides of the transducers needs to be of </w:t>
      </w:r>
      <w:r w:rsidRPr="003C3EF1">
        <w:rPr>
          <w:rFonts w:ascii="Times New Roman" w:hAnsi="Times New Roman"/>
          <w:b/>
        </w:rPr>
        <w:t>sufficient length</w:t>
      </w:r>
      <w:r w:rsidR="007D30E1" w:rsidRPr="003C3EF1">
        <w:rPr>
          <w:rFonts w:ascii="Times New Roman" w:hAnsi="Times New Roman"/>
        </w:rPr>
        <w:t xml:space="preserve"> (See Section §3.1</w:t>
      </w:r>
      <w:r w:rsidRPr="003C3EF1">
        <w:rPr>
          <w:rFonts w:ascii="Times New Roman" w:hAnsi="Times New Roman"/>
        </w:rPr>
        <w:t xml:space="preserve">, #1).  The pipes are required to be in </w:t>
      </w:r>
      <w:r w:rsidRPr="003C3EF1">
        <w:rPr>
          <w:rFonts w:ascii="Times New Roman" w:hAnsi="Times New Roman"/>
          <w:b/>
        </w:rPr>
        <w:t>favorable condition</w:t>
      </w:r>
      <w:r w:rsidRPr="003C3EF1">
        <w:rPr>
          <w:rFonts w:ascii="Times New Roman" w:hAnsi="Times New Roman"/>
        </w:rPr>
        <w:t xml:space="preserve"> – newer pipes with no rust </w:t>
      </w:r>
      <w:r w:rsidR="007D30E1" w:rsidRPr="003C3EF1">
        <w:rPr>
          <w:rFonts w:ascii="Times New Roman" w:hAnsi="Times New Roman"/>
        </w:rPr>
        <w:t>are recommended (See Section §3.1</w:t>
      </w:r>
      <w:r w:rsidRPr="003C3EF1">
        <w:rPr>
          <w:rFonts w:ascii="Times New Roman" w:hAnsi="Times New Roman"/>
        </w:rPr>
        <w:t xml:space="preserve">, #4).  Horizontal pipes typically have gas bubbles inside, especially on the pipe ceiling. There also may be sediment on the pipe base.  As a result, it is recommended that the transducers are installed on the side of, rather than the top or bottom of, a </w:t>
      </w:r>
      <w:r w:rsidR="00200129" w:rsidRPr="003C3EF1">
        <w:rPr>
          <w:rFonts w:ascii="Times New Roman" w:hAnsi="Times New Roman"/>
        </w:rPr>
        <w:t>horizontal pipe. See Appendix §</w:t>
      </w:r>
      <w:r w:rsidR="00FC23ED">
        <w:rPr>
          <w:rFonts w:ascii="Times New Roman" w:hAnsi="Times New Roman"/>
        </w:rPr>
        <w:t>10</w:t>
      </w:r>
      <w:r w:rsidR="00763834" w:rsidRPr="003C3EF1">
        <w:rPr>
          <w:rFonts w:ascii="Times New Roman" w:hAnsi="Times New Roman"/>
        </w:rPr>
        <w:t>.2</w:t>
      </w:r>
      <w:r w:rsidRPr="003C3EF1">
        <w:rPr>
          <w:rFonts w:ascii="Times New Roman" w:hAnsi="Times New Roman"/>
        </w:rPr>
        <w:t xml:space="preserve"> for more details.</w:t>
      </w:r>
    </w:p>
    <w:p w:rsidR="00D25563" w:rsidRDefault="0036705D" w:rsidP="0002129C">
      <w:pPr>
        <w:pStyle w:val="ListParagraph"/>
        <w:tabs>
          <w:tab w:val="left" w:pos="180"/>
          <w:tab w:val="left" w:pos="450"/>
          <w:tab w:val="left" w:pos="720"/>
        </w:tabs>
        <w:rPr>
          <w:rFonts w:ascii="Times New Roman" w:hAnsi="Times New Roman"/>
          <w:noProof/>
          <w:lang w:eastAsia="zh-CN"/>
        </w:rPr>
      </w:pPr>
      <w:r>
        <w:rPr>
          <w:rFonts w:ascii="Times New Roman" w:hAnsi="Times New Roman"/>
          <w:noProof/>
          <w:lang w:eastAsia="zh-CN"/>
        </w:rPr>
        <w:lastRenderedPageBreak/>
        <w:drawing>
          <wp:inline distT="0" distB="0" distL="0" distR="0">
            <wp:extent cx="4301490" cy="2401570"/>
            <wp:effectExtent l="19050" t="0" r="3810" b="0"/>
            <wp:docPr id="19" name="图片 66" descr="说明: RH40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说明: RH40插图.jpg"/>
                    <pic:cNvPicPr>
                      <a:picLocks noChangeAspect="1" noChangeArrowheads="1"/>
                    </pic:cNvPicPr>
                  </pic:nvPicPr>
                  <pic:blipFill>
                    <a:blip r:embed="rId31" cstate="print"/>
                    <a:srcRect/>
                    <a:stretch>
                      <a:fillRect/>
                    </a:stretch>
                  </pic:blipFill>
                  <pic:spPr bwMode="auto">
                    <a:xfrm>
                      <a:off x="0" y="0"/>
                      <a:ext cx="4301490" cy="2401570"/>
                    </a:xfrm>
                    <a:prstGeom prst="rect">
                      <a:avLst/>
                    </a:prstGeom>
                    <a:noFill/>
                    <a:ln w="9525">
                      <a:noFill/>
                      <a:miter lim="800000"/>
                      <a:headEnd/>
                      <a:tailEnd/>
                    </a:ln>
                  </pic:spPr>
                </pic:pic>
              </a:graphicData>
            </a:graphic>
          </wp:inline>
        </w:drawing>
      </w:r>
    </w:p>
    <w:p w:rsidR="007D362B" w:rsidRPr="003C3EF1" w:rsidRDefault="007D362B" w:rsidP="0002129C">
      <w:pPr>
        <w:pStyle w:val="ListParagraph"/>
        <w:tabs>
          <w:tab w:val="left" w:pos="180"/>
          <w:tab w:val="left" w:pos="450"/>
          <w:tab w:val="left" w:pos="720"/>
        </w:tabs>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Make sure the chosen location is safe for and compatible</w:t>
      </w:r>
      <w:r w:rsidR="005E3EF3">
        <w:rPr>
          <w:rFonts w:ascii="Times New Roman" w:hAnsi="Times New Roman"/>
        </w:rPr>
        <w:t xml:space="preserve"> with the operation of the flow</w:t>
      </w:r>
      <w:r w:rsidRPr="003C3EF1">
        <w:rPr>
          <w:rFonts w:ascii="Times New Roman" w:hAnsi="Times New Roman"/>
        </w:rPr>
        <w:t>meter.</w:t>
      </w:r>
      <w:r w:rsidR="00DF4921">
        <w:rPr>
          <w:rFonts w:ascii="Times New Roman" w:hAnsi="Times New Roman"/>
        </w:rPr>
        <w:t xml:space="preserve"> </w:t>
      </w:r>
      <w:r w:rsidR="007D30E1" w:rsidRPr="003C3EF1">
        <w:rPr>
          <w:rFonts w:ascii="Times New Roman" w:hAnsi="Times New Roman"/>
          <w:b/>
        </w:rPr>
        <w:t xml:space="preserve">The </w:t>
      </w:r>
      <w:r w:rsidR="00D47DE3">
        <w:rPr>
          <w:rFonts w:ascii="Times New Roman" w:hAnsi="Times New Roman"/>
          <w:b/>
        </w:rPr>
        <w:t>EF40</w:t>
      </w:r>
      <w:r w:rsidR="007D30E1" w:rsidRPr="003C3EF1">
        <w:rPr>
          <w:rFonts w:ascii="Times New Roman" w:hAnsi="Times New Roman"/>
          <w:b/>
        </w:rPr>
        <w:t xml:space="preserve"> is not designed for contact with hazardous materials.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Clean any dust and/or rust off the spot where the transdu</w:t>
      </w:r>
      <w:r w:rsidR="003C7EEF" w:rsidRPr="003C3EF1">
        <w:rPr>
          <w:rFonts w:ascii="Times New Roman" w:hAnsi="Times New Roman"/>
        </w:rPr>
        <w:t xml:space="preserve">cers are to be installed. For </w:t>
      </w:r>
      <w:r w:rsidRPr="003C3EF1">
        <w:rPr>
          <w:rFonts w:ascii="Times New Roman" w:hAnsi="Times New Roman"/>
        </w:rPr>
        <w:t>better result</w:t>
      </w:r>
      <w:r w:rsidR="003C7EEF" w:rsidRPr="003C3EF1">
        <w:rPr>
          <w:rFonts w:ascii="Times New Roman" w:hAnsi="Times New Roman"/>
        </w:rPr>
        <w:t>s</w:t>
      </w:r>
      <w:r w:rsidRPr="003C3EF1">
        <w:rPr>
          <w:rFonts w:ascii="Times New Roman" w:hAnsi="Times New Roman"/>
        </w:rPr>
        <w:t xml:space="preserve">, </w:t>
      </w:r>
      <w:r w:rsidRPr="003C3EF1">
        <w:rPr>
          <w:rFonts w:ascii="Times New Roman" w:hAnsi="Times New Roman"/>
          <w:b/>
        </w:rPr>
        <w:t>polishing the pipe’s outer surface with a sander is strongly recommended.</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Extra care should be taken to avoid any sand or dust particles left between the pipe surface and the transducer surface.  We recommend wiping the surface thoroughly with a damp towel or sponge.  Once the surface is completely clean, dry it with a towel for best results.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Apply adequate ultrasonic couplant</w:t>
      </w:r>
      <w:r w:rsidR="005E3EF3">
        <w:rPr>
          <w:rFonts w:ascii="Times New Roman" w:hAnsi="Times New Roman"/>
        </w:rPr>
        <w:t xml:space="preserve"> (grease, gel, or Vaseline®)*. </w:t>
      </w:r>
      <w:r w:rsidRPr="003C3EF1">
        <w:rPr>
          <w:rFonts w:ascii="Times New Roman" w:hAnsi="Times New Roman"/>
          <w:b/>
        </w:rPr>
        <w:t>Couplant should be spread over the entire transmitting surface on the transducer and the entire installation surface on the pipe.</w:t>
      </w:r>
      <w:r w:rsidRPr="003C3EF1">
        <w:rPr>
          <w:rFonts w:ascii="Times New Roman" w:hAnsi="Times New Roman"/>
        </w:rPr>
        <w:t xml:space="preserve">  Make sure there is no gap between the transducer transmitting surface and the pipe surface.  However, be careful not to apply too much couplant, especially for small pipes.  See figure below:</w:t>
      </w:r>
    </w:p>
    <w:p w:rsidR="008D7C51" w:rsidRPr="003C3EF1" w:rsidRDefault="0036705D" w:rsidP="0002129C">
      <w:pPr>
        <w:tabs>
          <w:tab w:val="left" w:pos="180"/>
          <w:tab w:val="left" w:pos="450"/>
          <w:tab w:val="left" w:pos="720"/>
        </w:tabs>
        <w:ind w:left="360"/>
        <w:rPr>
          <w:rFonts w:ascii="Times New Roman" w:hAnsi="Times New Roman"/>
        </w:rPr>
      </w:pPr>
      <w:r>
        <w:rPr>
          <w:rFonts w:ascii="Times New Roman" w:hAnsi="Times New Roman"/>
          <w:noProof/>
          <w:lang w:eastAsia="zh-CN"/>
        </w:rPr>
        <w:drawing>
          <wp:inline distT="0" distB="0" distL="0" distR="0">
            <wp:extent cx="5761333" cy="2213623"/>
            <wp:effectExtent l="19050" t="0" r="0" b="0"/>
            <wp:docPr id="20" name="图片 59" descr="QQ截图201705261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QQ截图20170526134021"/>
                    <pic:cNvPicPr>
                      <a:picLocks noChangeAspect="1" noChangeArrowheads="1"/>
                    </pic:cNvPicPr>
                  </pic:nvPicPr>
                  <pic:blipFill>
                    <a:blip r:embed="rId32" cstate="print"/>
                    <a:srcRect/>
                    <a:stretch>
                      <a:fillRect/>
                    </a:stretch>
                  </pic:blipFill>
                  <pic:spPr bwMode="auto">
                    <a:xfrm>
                      <a:off x="0" y="0"/>
                      <a:ext cx="5761442" cy="2213665"/>
                    </a:xfrm>
                    <a:prstGeom prst="rect">
                      <a:avLst/>
                    </a:prstGeom>
                    <a:noFill/>
                    <a:ln w="9525">
                      <a:noFill/>
                      <a:miter lim="800000"/>
                      <a:headEnd/>
                      <a:tailEnd/>
                    </a:ln>
                  </pic:spPr>
                </pic:pic>
              </a:graphicData>
            </a:graphic>
          </wp:inline>
        </w:drawing>
      </w:r>
    </w:p>
    <w:p w:rsidR="008D7C51" w:rsidRPr="003C3EF1" w:rsidRDefault="008D7C51" w:rsidP="0002129C">
      <w:pPr>
        <w:tabs>
          <w:tab w:val="left" w:pos="180"/>
          <w:tab w:val="left" w:pos="450"/>
          <w:tab w:val="left" w:pos="720"/>
        </w:tabs>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Consider the appropriate method for mounting the transducers on the pipe.  There are </w:t>
      </w:r>
      <w:r w:rsidRPr="003C3EF1">
        <w:rPr>
          <w:rFonts w:ascii="Times New Roman" w:hAnsi="Times New Roman"/>
          <w:b/>
        </w:rPr>
        <w:t xml:space="preserve"> 2 methods of mounting</w:t>
      </w:r>
      <w:r w:rsidRPr="003C3EF1">
        <w:rPr>
          <w:rFonts w:ascii="Times New Roman" w:hAnsi="Times New Roman"/>
        </w:rPr>
        <w:t>:</w:t>
      </w:r>
    </w:p>
    <w:p w:rsidR="008D7C51" w:rsidRPr="003C3EF1" w:rsidRDefault="008D7C51" w:rsidP="00EE2887">
      <w:pPr>
        <w:pStyle w:val="ListParagraph"/>
        <w:numPr>
          <w:ilvl w:val="0"/>
          <w:numId w:val="15"/>
        </w:numPr>
        <w:tabs>
          <w:tab w:val="left" w:pos="180"/>
          <w:tab w:val="left" w:pos="450"/>
          <w:tab w:val="left" w:pos="720"/>
        </w:tabs>
        <w:jc w:val="both"/>
        <w:rPr>
          <w:rFonts w:ascii="Times New Roman" w:hAnsi="Times New Roman"/>
        </w:rPr>
      </w:pPr>
      <w:r w:rsidRPr="003C3EF1">
        <w:rPr>
          <w:rFonts w:ascii="Times New Roman" w:hAnsi="Times New Roman"/>
          <w:b/>
        </w:rPr>
        <w:t>Magnetic fixture</w:t>
      </w:r>
      <w:r w:rsidRPr="003C3EF1">
        <w:rPr>
          <w:rFonts w:ascii="Times New Roman" w:hAnsi="Times New Roman"/>
        </w:rPr>
        <w:t xml:space="preserve">: If the pipe material is metal, the magnetic force will keep the transducers on the pipe. </w:t>
      </w:r>
    </w:p>
    <w:p w:rsidR="00ED540A" w:rsidRPr="003C3EF1" w:rsidRDefault="00ED540A" w:rsidP="00EE2887">
      <w:pPr>
        <w:pStyle w:val="ListParagraph"/>
        <w:tabs>
          <w:tab w:val="left" w:pos="180"/>
          <w:tab w:val="left" w:pos="450"/>
          <w:tab w:val="left" w:pos="720"/>
        </w:tabs>
        <w:ind w:left="1080"/>
        <w:jc w:val="both"/>
        <w:rPr>
          <w:rFonts w:ascii="Times New Roman" w:hAnsi="Times New Roman"/>
        </w:rPr>
      </w:pPr>
    </w:p>
    <w:p w:rsidR="008D7C51" w:rsidRPr="003C3EF1" w:rsidRDefault="008D7C51" w:rsidP="00EE2887">
      <w:pPr>
        <w:pStyle w:val="ListParagraph"/>
        <w:numPr>
          <w:ilvl w:val="0"/>
          <w:numId w:val="15"/>
        </w:numPr>
        <w:tabs>
          <w:tab w:val="left" w:pos="180"/>
          <w:tab w:val="left" w:pos="450"/>
          <w:tab w:val="left" w:pos="720"/>
        </w:tabs>
        <w:jc w:val="both"/>
        <w:rPr>
          <w:rFonts w:ascii="Times New Roman" w:hAnsi="Times New Roman"/>
        </w:rPr>
      </w:pPr>
      <w:r w:rsidRPr="003C3EF1">
        <w:rPr>
          <w:rFonts w:ascii="Times New Roman" w:hAnsi="Times New Roman"/>
          <w:b/>
        </w:rPr>
        <w:t>Clamp-on fixture</w:t>
      </w:r>
      <w:r w:rsidRPr="003C3EF1">
        <w:rPr>
          <w:rFonts w:ascii="Times New Roman" w:hAnsi="Times New Roman"/>
        </w:rPr>
        <w:t xml:space="preserve">: We provide </w:t>
      </w:r>
      <w:r w:rsidRPr="003C3EF1">
        <w:rPr>
          <w:rFonts w:ascii="Times New Roman" w:hAnsi="Times New Roman"/>
          <w:b/>
        </w:rPr>
        <w:t>2 types of clamp-on fixtures</w:t>
      </w:r>
      <w:r w:rsidRPr="003C3EF1">
        <w:rPr>
          <w:rFonts w:ascii="Times New Roman" w:hAnsi="Times New Roman"/>
        </w:rPr>
        <w:t xml:space="preserve">.  The transducers may be pressed tightly against the pipe with the </w:t>
      </w:r>
      <w:r w:rsidR="00D3718F">
        <w:rPr>
          <w:rFonts w:ascii="Times New Roman" w:hAnsi="Times New Roman"/>
          <w:b/>
        </w:rPr>
        <w:t>metal</w:t>
      </w:r>
      <w:r w:rsidR="00D3718F" w:rsidRPr="003C3EF1">
        <w:rPr>
          <w:rFonts w:ascii="Times New Roman" w:hAnsi="Times New Roman"/>
          <w:b/>
        </w:rPr>
        <w:t xml:space="preserve"> </w:t>
      </w:r>
      <w:r w:rsidRPr="003C3EF1">
        <w:rPr>
          <w:rFonts w:ascii="Times New Roman" w:hAnsi="Times New Roman"/>
          <w:b/>
        </w:rPr>
        <w:t>straps</w:t>
      </w:r>
      <w:r w:rsidRPr="003C3EF1">
        <w:rPr>
          <w:rFonts w:ascii="Times New Roman" w:hAnsi="Times New Roman"/>
        </w:rPr>
        <w:t xml:space="preserve"> </w:t>
      </w:r>
      <w:r w:rsidR="00D3718F">
        <w:rPr>
          <w:rFonts w:ascii="Times New Roman" w:hAnsi="Times New Roman"/>
        </w:rPr>
        <w:t xml:space="preserve">or metal strings </w:t>
      </w:r>
      <w:r w:rsidRPr="003C3EF1">
        <w:rPr>
          <w:rFonts w:ascii="Times New Roman" w:hAnsi="Times New Roman"/>
        </w:rPr>
        <w:t>provided</w:t>
      </w:r>
      <w:r w:rsidR="00D3718F">
        <w:rPr>
          <w:rFonts w:ascii="Times New Roman" w:hAnsi="Times New Roman"/>
        </w:rPr>
        <w:t xml:space="preserve"> </w:t>
      </w:r>
      <w:r w:rsidRPr="003C3EF1">
        <w:rPr>
          <w:rFonts w:ascii="Times New Roman" w:hAnsi="Times New Roman"/>
        </w:rPr>
        <w:t xml:space="preserve">for permanent </w:t>
      </w:r>
      <w:r w:rsidRPr="003C3EF1">
        <w:rPr>
          <w:rFonts w:ascii="Times New Roman" w:hAnsi="Times New Roman"/>
        </w:rPr>
        <w:lastRenderedPageBreak/>
        <w:t xml:space="preserve">installation. Turn the </w:t>
      </w:r>
      <w:proofErr w:type="gramStart"/>
      <w:r w:rsidRPr="003C3EF1">
        <w:rPr>
          <w:rFonts w:ascii="Times New Roman" w:hAnsi="Times New Roman"/>
        </w:rPr>
        <w:t>screws on the metal strips</w:t>
      </w:r>
      <w:proofErr w:type="gramEnd"/>
      <w:r w:rsidRPr="003C3EF1">
        <w:rPr>
          <w:rFonts w:ascii="Times New Roman" w:hAnsi="Times New Roman"/>
        </w:rPr>
        <w:t xml:space="preserve"> clockwise to tighten, using a screwdriver or a wrench. </w:t>
      </w:r>
    </w:p>
    <w:p w:rsidR="00ED540A" w:rsidRPr="003C3EF1" w:rsidRDefault="00ED540A" w:rsidP="00EE2887">
      <w:pPr>
        <w:pStyle w:val="ListParagraph"/>
        <w:jc w:val="both"/>
        <w:rPr>
          <w:rFonts w:ascii="Times New Roman" w:hAnsi="Times New Roman"/>
        </w:rPr>
      </w:pPr>
    </w:p>
    <w:p w:rsidR="00D02F13" w:rsidRPr="003C3EF1" w:rsidRDefault="0036705D" w:rsidP="0002129C">
      <w:pPr>
        <w:pStyle w:val="ListParagraph"/>
        <w:jc w:val="center"/>
        <w:rPr>
          <w:rFonts w:ascii="Times New Roman" w:hAnsi="Times New Roman"/>
        </w:rPr>
      </w:pPr>
      <w:r>
        <w:rPr>
          <w:rFonts w:ascii="Times New Roman" w:hAnsi="Times New Roman"/>
          <w:noProof/>
          <w:lang w:eastAsia="zh-CN"/>
        </w:rPr>
        <w:drawing>
          <wp:inline distT="0" distB="0" distL="0" distR="0">
            <wp:extent cx="4285177" cy="2514170"/>
            <wp:effectExtent l="19050" t="0" r="1073" b="0"/>
            <wp:docPr id="21" name="图片 62" descr="QQ截图2017052613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QQ截图20170526134010"/>
                    <pic:cNvPicPr>
                      <a:picLocks noChangeAspect="1" noChangeArrowheads="1"/>
                    </pic:cNvPicPr>
                  </pic:nvPicPr>
                  <pic:blipFill>
                    <a:blip r:embed="rId33" cstate="print"/>
                    <a:srcRect/>
                    <a:stretch>
                      <a:fillRect/>
                    </a:stretch>
                  </pic:blipFill>
                  <pic:spPr bwMode="auto">
                    <a:xfrm>
                      <a:off x="0" y="0"/>
                      <a:ext cx="4287077" cy="2515285"/>
                    </a:xfrm>
                    <a:prstGeom prst="rect">
                      <a:avLst/>
                    </a:prstGeom>
                    <a:noFill/>
                    <a:ln w="9525">
                      <a:noFill/>
                      <a:miter lim="800000"/>
                      <a:headEnd/>
                      <a:tailEnd/>
                    </a:ln>
                    <a:effectLst/>
                  </pic:spPr>
                </pic:pic>
              </a:graphicData>
            </a:graphic>
          </wp:inline>
        </w:drawing>
      </w:r>
    </w:p>
    <w:p w:rsidR="00ED540A" w:rsidRPr="003C3EF1" w:rsidRDefault="00ED540A" w:rsidP="0002129C">
      <w:pPr>
        <w:pStyle w:val="ListParagraph"/>
        <w:tabs>
          <w:tab w:val="left" w:pos="180"/>
          <w:tab w:val="left" w:pos="450"/>
          <w:tab w:val="left" w:pos="720"/>
        </w:tabs>
        <w:ind w:left="1080"/>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Install the transducers and space </w:t>
      </w:r>
      <w:r w:rsidR="00D25563" w:rsidRPr="003C3EF1">
        <w:rPr>
          <w:rFonts w:ascii="Times New Roman" w:hAnsi="Times New Roman"/>
        </w:rPr>
        <w:t>them carefully.  See Appendix §</w:t>
      </w:r>
      <w:r w:rsidR="00FC23ED">
        <w:rPr>
          <w:rFonts w:ascii="Times New Roman" w:hAnsi="Times New Roman"/>
        </w:rPr>
        <w:t>10</w:t>
      </w:r>
      <w:r w:rsidRPr="003C3EF1">
        <w:rPr>
          <w:rFonts w:ascii="Times New Roman" w:hAnsi="Times New Roman"/>
        </w:rPr>
        <w:t>.2 for specifics on</w:t>
      </w:r>
      <w:r w:rsidRPr="00F743D7">
        <w:rPr>
          <w:rFonts w:ascii="Times New Roman" w:hAnsi="Times New Roman"/>
        </w:rPr>
        <w:t xml:space="preserve"> the </w:t>
      </w:r>
      <w:r w:rsidR="0035495B" w:rsidRPr="00F743D7">
        <w:rPr>
          <w:rFonts w:ascii="Times New Roman" w:hAnsi="Times New Roman"/>
        </w:rPr>
        <w:t>R</w:t>
      </w:r>
      <w:r w:rsidRPr="00F743D7">
        <w:rPr>
          <w:rFonts w:ascii="Times New Roman" w:hAnsi="Times New Roman"/>
        </w:rPr>
        <w:t>M</w:t>
      </w:r>
      <w:r w:rsidR="0035495B" w:rsidRPr="00F743D7">
        <w:rPr>
          <w:rFonts w:ascii="Times New Roman" w:hAnsi="Times New Roman"/>
        </w:rPr>
        <w:t>1</w:t>
      </w:r>
      <w:r w:rsidRPr="00F743D7">
        <w:rPr>
          <w:rFonts w:ascii="Times New Roman" w:hAnsi="Times New Roman"/>
        </w:rPr>
        <w:t xml:space="preserve"> and </w:t>
      </w:r>
      <w:r w:rsidR="0035495B" w:rsidRPr="00F743D7">
        <w:rPr>
          <w:rFonts w:ascii="Times New Roman" w:hAnsi="Times New Roman"/>
        </w:rPr>
        <w:t>R</w:t>
      </w:r>
      <w:r w:rsidRPr="00F743D7">
        <w:rPr>
          <w:rFonts w:ascii="Times New Roman" w:hAnsi="Times New Roman"/>
        </w:rPr>
        <w:t>S</w:t>
      </w:r>
      <w:r w:rsidR="0035495B" w:rsidRPr="00F743D7">
        <w:rPr>
          <w:rFonts w:ascii="Times New Roman" w:hAnsi="Times New Roman"/>
        </w:rPr>
        <w:t>2</w:t>
      </w:r>
      <w:r w:rsidRPr="00F743D7">
        <w:rPr>
          <w:rFonts w:ascii="Times New Roman" w:hAnsi="Times New Roman"/>
        </w:rPr>
        <w:t xml:space="preserve"> transducers.  The spacing value shown on window </w:t>
      </w:r>
      <w:r w:rsidR="00EA6A64" w:rsidRPr="00F743D7">
        <w:rPr>
          <w:rFonts w:ascii="Times New Roman" w:hAnsi="Times New Roman"/>
        </w:rPr>
        <w:t xml:space="preserve">S15 </w:t>
      </w:r>
      <w:r w:rsidRPr="00F743D7">
        <w:rPr>
          <w:rFonts w:ascii="Times New Roman" w:hAnsi="Times New Roman"/>
        </w:rPr>
        <w:t>refers to the distance of inn</w:t>
      </w:r>
      <w:r w:rsidRPr="003C3EF1">
        <w:rPr>
          <w:rFonts w:ascii="Times New Roman" w:hAnsi="Times New Roman"/>
        </w:rPr>
        <w:t xml:space="preserve">er spacing between the two transducers. The actual distance of the two transducers should be as close to this value as possible.  </w:t>
      </w:r>
      <w:r w:rsidR="00EA6A64" w:rsidRPr="003C3EF1">
        <w:rPr>
          <w:rFonts w:ascii="Times New Roman" w:hAnsi="Times New Roman"/>
          <w:b/>
        </w:rPr>
        <w:t>Read Section §3</w:t>
      </w:r>
      <w:r w:rsidRPr="003C3EF1">
        <w:rPr>
          <w:rFonts w:ascii="Times New Roman" w:hAnsi="Times New Roman"/>
          <w:b/>
        </w:rPr>
        <w:t>.3 for more details on transducer spacing.</w:t>
      </w:r>
    </w:p>
    <w:p w:rsidR="008D7C51" w:rsidRPr="003C3EF1" w:rsidRDefault="00EA6A64" w:rsidP="00EE2887">
      <w:pPr>
        <w:tabs>
          <w:tab w:val="left" w:pos="180"/>
          <w:tab w:val="left" w:pos="450"/>
          <w:tab w:val="left" w:pos="720"/>
        </w:tabs>
        <w:ind w:left="360"/>
        <w:jc w:val="both"/>
        <w:rPr>
          <w:rFonts w:ascii="Times New Roman" w:hAnsi="Times New Roman"/>
        </w:rPr>
      </w:pPr>
      <w:r w:rsidRPr="003C3EF1">
        <w:rPr>
          <w:rFonts w:ascii="Times New Roman" w:hAnsi="Times New Roman"/>
        </w:rPr>
        <w:t xml:space="preserve">Please see </w:t>
      </w:r>
      <w:r w:rsidRPr="00BF6EA1">
        <w:rPr>
          <w:rFonts w:ascii="Times New Roman" w:hAnsi="Times New Roman"/>
          <w:color w:val="000000"/>
        </w:rPr>
        <w:t>Appendix §</w:t>
      </w:r>
      <w:r w:rsidR="0079416C" w:rsidRPr="00BF6EA1">
        <w:rPr>
          <w:rFonts w:ascii="Times New Roman" w:hAnsi="Times New Roman"/>
          <w:color w:val="000000"/>
        </w:rPr>
        <w:t>10</w:t>
      </w:r>
      <w:r w:rsidR="008D7C51" w:rsidRPr="00BF6EA1">
        <w:rPr>
          <w:rFonts w:ascii="Times New Roman" w:hAnsi="Times New Roman"/>
          <w:color w:val="000000"/>
        </w:rPr>
        <w:t>.2</w:t>
      </w:r>
      <w:r w:rsidR="008D7C51" w:rsidRPr="003C3EF1">
        <w:rPr>
          <w:rFonts w:ascii="Times New Roman" w:hAnsi="Times New Roman"/>
        </w:rPr>
        <w:t xml:space="preserve"> for more installation information.</w:t>
      </w:r>
    </w:p>
    <w:p w:rsidR="008D7C51" w:rsidRPr="003C3EF1" w:rsidRDefault="008D7C51" w:rsidP="00EE2887">
      <w:pPr>
        <w:tabs>
          <w:tab w:val="left" w:pos="180"/>
          <w:tab w:val="left" w:pos="450"/>
          <w:tab w:val="left" w:pos="720"/>
        </w:tabs>
        <w:ind w:left="360"/>
        <w:jc w:val="both"/>
        <w:rPr>
          <w:rFonts w:ascii="Times New Roman" w:hAnsi="Times New Roman"/>
          <w:i/>
        </w:rPr>
      </w:pPr>
      <w:r w:rsidRPr="003C3EF1">
        <w:rPr>
          <w:rFonts w:ascii="Times New Roman" w:hAnsi="Times New Roman"/>
          <w:i/>
        </w:rPr>
        <w:t xml:space="preserve">*NOTE: As a safety precaution, it is recommended that the Sonotech Inc. </w:t>
      </w:r>
      <w:r w:rsidR="00DF4921" w:rsidRPr="003C3EF1">
        <w:rPr>
          <w:rFonts w:ascii="Times New Roman" w:hAnsi="Times New Roman"/>
          <w:i/>
        </w:rPr>
        <w:t>SOUND SAFE</w:t>
      </w:r>
      <w:ins w:id="108" w:author="Robert Goss" w:date="2017-08-16T11:36:00Z">
        <w:r w:rsidR="00DE19A5" w:rsidRPr="003C3EF1">
          <w:rPr>
            <w:rFonts w:ascii="Times New Roman" w:hAnsi="Times New Roman"/>
            <w:i/>
          </w:rPr>
          <w:t>®</w:t>
        </w:r>
      </w:ins>
      <w:r w:rsidRPr="003C3EF1">
        <w:rPr>
          <w:rFonts w:ascii="Times New Roman" w:hAnsi="Times New Roman"/>
          <w:i/>
        </w:rPr>
        <w:t xml:space="preserve"> product be used as the ultrasonic couplant. Other couplants such as grease, gel, or Vaseline® can be used as alternatives – but please use at your own risk!</w:t>
      </w:r>
    </w:p>
    <w:p w:rsidR="008D7C51" w:rsidRPr="003C3EF1" w:rsidRDefault="003D6079" w:rsidP="00EE2887">
      <w:pPr>
        <w:tabs>
          <w:tab w:val="left" w:pos="180"/>
          <w:tab w:val="left" w:pos="450"/>
          <w:tab w:val="left" w:pos="720"/>
        </w:tabs>
        <w:ind w:left="360"/>
        <w:jc w:val="both"/>
        <w:rPr>
          <w:rFonts w:ascii="Times New Roman" w:hAnsi="Times New Roman"/>
        </w:rPr>
      </w:pPr>
      <w:r>
        <w:rPr>
          <w:rFonts w:ascii="Times New Roman" w:hAnsi="Times New Roman"/>
          <w:noProof/>
          <w:lang w:eastAsia="zh-CN"/>
        </w:rPr>
        <w:pict>
          <v:shape id="_x0000_s3129" type="#_x0000_t10" style="position:absolute;left:0;text-align:left;margin-left:108pt;margin-top:13.45pt;width:222.7pt;height:92.6pt;z-index:251562496" strokeweight="1.5pt">
            <v:textbox style="mso-next-textbox:#_x0000_s3129">
              <w:txbxContent>
                <w:p w:rsidR="00D509FE" w:rsidRPr="0099532C" w:rsidRDefault="00D509FE" w:rsidP="0099532C">
                  <w:pPr>
                    <w:pStyle w:val="NoSpacing"/>
                    <w:jc w:val="center"/>
                    <w:rPr>
                      <w:rFonts w:ascii="Times New Roman" w:hAnsi="Times New Roman"/>
                      <w:b/>
                      <w:sz w:val="24"/>
                      <w:szCs w:val="24"/>
                    </w:rPr>
                  </w:pPr>
                  <w:r w:rsidRPr="0099532C">
                    <w:rPr>
                      <w:rFonts w:ascii="Times New Roman" w:hAnsi="Times New Roman"/>
                      <w:b/>
                      <w:sz w:val="24"/>
                      <w:szCs w:val="24"/>
                    </w:rPr>
                    <w:t>STOP!</w:t>
                  </w:r>
                </w:p>
                <w:p w:rsidR="00D509FE" w:rsidRDefault="00D509FE">
                  <w:pPr>
                    <w:pStyle w:val="NoSpacing"/>
                    <w:jc w:val="center"/>
                    <w:rPr>
                      <w:b/>
                    </w:rPr>
                  </w:pPr>
                  <w:r w:rsidRPr="007E5669">
                    <w:rPr>
                      <w:rFonts w:ascii="Times New Roman" w:hAnsi="Times New Roman"/>
                      <w:b/>
                    </w:rPr>
                    <w:t>Before mounting, please read Section §3.3!  Transducer spacing is critical to the accuracy of the meter readings</w:t>
                  </w:r>
                  <w:r w:rsidRPr="007E5669">
                    <w:rPr>
                      <w:b/>
                    </w:rPr>
                    <w:t>.</w:t>
                  </w:r>
                </w:p>
              </w:txbxContent>
            </v:textbox>
          </v:shape>
        </w:pict>
      </w:r>
    </w:p>
    <w:p w:rsidR="00F743D7" w:rsidRPr="00EF7978" w:rsidRDefault="00F743D7" w:rsidP="0002129C">
      <w:pPr>
        <w:pStyle w:val="Heading2"/>
        <w:rPr>
          <w:rFonts w:ascii="Times New Roman" w:hAnsi="Times New Roman"/>
          <w:b w:val="0"/>
          <w:bCs w:val="0"/>
          <w:color w:val="auto"/>
          <w:sz w:val="24"/>
          <w:szCs w:val="24"/>
          <w:lang w:eastAsia="zh-CN"/>
        </w:rPr>
      </w:pPr>
    </w:p>
    <w:p w:rsidR="00620BD4" w:rsidRDefault="00620BD4" w:rsidP="0002129C">
      <w:pPr>
        <w:rPr>
          <w:lang w:eastAsia="zh-CN"/>
        </w:rPr>
      </w:pPr>
    </w:p>
    <w:p w:rsidR="00193D17" w:rsidRDefault="00193D17" w:rsidP="0002129C">
      <w:pPr>
        <w:rPr>
          <w:lang w:eastAsia="zh-CN"/>
        </w:rPr>
      </w:pPr>
    </w:p>
    <w:p w:rsidR="00193D17" w:rsidRDefault="00193D17" w:rsidP="0002129C">
      <w:pPr>
        <w:rPr>
          <w:lang w:eastAsia="zh-CN"/>
        </w:rPr>
      </w:pPr>
    </w:p>
    <w:p w:rsidR="00193D17" w:rsidRDefault="00193D17" w:rsidP="0002129C">
      <w:pPr>
        <w:rPr>
          <w:lang w:eastAsia="zh-CN"/>
        </w:rPr>
      </w:pPr>
    </w:p>
    <w:p w:rsidR="007D362B" w:rsidRPr="00620BD4" w:rsidRDefault="007D362B" w:rsidP="0002129C">
      <w:pPr>
        <w:rPr>
          <w:lang w:eastAsia="zh-CN"/>
        </w:rPr>
      </w:pPr>
    </w:p>
    <w:p w:rsidR="008D7C51" w:rsidRPr="003C3EF1" w:rsidRDefault="00546B68" w:rsidP="0002129C">
      <w:pPr>
        <w:pStyle w:val="Heading2"/>
        <w:rPr>
          <w:rFonts w:ascii="Times New Roman" w:hAnsi="Times New Roman"/>
          <w:color w:val="auto"/>
          <w:sz w:val="24"/>
          <w:szCs w:val="24"/>
        </w:rPr>
      </w:pPr>
      <w:bookmarkStart w:id="109" w:name="_Toc486237316"/>
      <w:r w:rsidRPr="00697AFA">
        <w:rPr>
          <w:rFonts w:ascii="Times New Roman" w:hAnsi="Times New Roman"/>
          <w:color w:val="auto"/>
          <w:sz w:val="24"/>
          <w:szCs w:val="24"/>
        </w:rPr>
        <w:t>§3</w:t>
      </w:r>
      <w:r w:rsidR="008D7C51" w:rsidRPr="00A10243">
        <w:rPr>
          <w:rFonts w:ascii="Times New Roman" w:hAnsi="Times New Roman"/>
          <w:color w:val="auto"/>
          <w:sz w:val="24"/>
          <w:szCs w:val="24"/>
        </w:rPr>
        <w:t>.3 Transducer Spacing</w:t>
      </w:r>
      <w:bookmarkEnd w:id="109"/>
    </w:p>
    <w:p w:rsidR="00F66113" w:rsidRPr="003C3EF1" w:rsidRDefault="00F66113" w:rsidP="0002129C">
      <w:pPr>
        <w:pStyle w:val="ListParagraph"/>
        <w:tabs>
          <w:tab w:val="left" w:pos="180"/>
          <w:tab w:val="left" w:pos="450"/>
          <w:tab w:val="left" w:pos="720"/>
        </w:tabs>
        <w:ind w:left="0"/>
        <w:rPr>
          <w:rFonts w:ascii="Times New Roman" w:hAnsi="Times New Roman"/>
          <w:b/>
          <w:sz w:val="24"/>
          <w:szCs w:val="24"/>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V-Method Installation</w:t>
      </w:r>
    </w:p>
    <w:p w:rsidR="008D7C51" w:rsidRPr="003C3EF1" w:rsidRDefault="008D7C51" w:rsidP="0002129C">
      <w:pPr>
        <w:pStyle w:val="ListParagraph"/>
        <w:tabs>
          <w:tab w:val="left" w:pos="180"/>
          <w:tab w:val="left" w:pos="450"/>
          <w:tab w:val="left" w:pos="720"/>
        </w:tabs>
        <w:ind w:left="0"/>
        <w:rPr>
          <w:rFonts w:ascii="Times New Roman" w:hAnsi="Times New Roman"/>
        </w:rPr>
      </w:pPr>
      <w:r w:rsidRPr="003C3EF1">
        <w:rPr>
          <w:rFonts w:ascii="Times New Roman" w:hAnsi="Times New Roman"/>
        </w:rPr>
        <w:t xml:space="preserve">The V-method installation is the most widely used method for daily measurements.  </w:t>
      </w:r>
      <w:del w:id="110" w:author="Robert Goss" w:date="2017-08-23T15:29:00Z">
        <w:r w:rsidRPr="003C3EF1" w:rsidDel="00772BD6">
          <w:rPr>
            <w:rFonts w:ascii="Times New Roman" w:hAnsi="Times New Roman"/>
          </w:rPr>
          <w:delText xml:space="preserve">The </w:delText>
        </w:r>
      </w:del>
      <w:ins w:id="111" w:author="Robert Goss" w:date="2017-08-23T15:29:00Z">
        <w:r w:rsidR="00772BD6">
          <w:rPr>
            <w:rFonts w:ascii="Times New Roman" w:hAnsi="Times New Roman"/>
          </w:rPr>
          <w:t>It is used when the</w:t>
        </w:r>
        <w:r w:rsidR="00772BD6" w:rsidRPr="003C3EF1">
          <w:rPr>
            <w:rFonts w:ascii="Times New Roman" w:hAnsi="Times New Roman"/>
          </w:rPr>
          <w:t xml:space="preserve"> </w:t>
        </w:r>
      </w:ins>
      <w:r w:rsidRPr="003C3EF1">
        <w:rPr>
          <w:rFonts w:ascii="Times New Roman" w:hAnsi="Times New Roman"/>
        </w:rPr>
        <w:t xml:space="preserve">inner diameter of the pipe ranges from </w:t>
      </w:r>
      <w:r w:rsidRPr="003C3EF1">
        <w:rPr>
          <w:rFonts w:ascii="Times New Roman" w:hAnsi="Times New Roman"/>
          <w:b/>
        </w:rPr>
        <w:t>20mm to 300mm</w:t>
      </w:r>
      <w:r w:rsidRPr="003C3EF1">
        <w:rPr>
          <w:rFonts w:ascii="Times New Roman" w:hAnsi="Times New Roman"/>
        </w:rPr>
        <w:t xml:space="preserve">. It is also known as the </w:t>
      </w:r>
      <w:r w:rsidRPr="003C3EF1">
        <w:rPr>
          <w:rFonts w:ascii="Times New Roman" w:hAnsi="Times New Roman"/>
          <w:b/>
        </w:rPr>
        <w:t>reflective method</w:t>
      </w:r>
      <w:r w:rsidRPr="003C3EF1">
        <w:rPr>
          <w:rFonts w:ascii="Times New Roman" w:hAnsi="Times New Roman"/>
        </w:rPr>
        <w:t xml:space="preserve">.  The small sound path of pipes in this range can interfere with accuracy.  This method doubles the sound path, thus, ensuring an accurate measurement. </w:t>
      </w:r>
    </w:p>
    <w:p w:rsidR="008D7C51" w:rsidRPr="003C3EF1" w:rsidRDefault="003D6079" w:rsidP="0002129C">
      <w:pPr>
        <w:pStyle w:val="ListParagraph"/>
        <w:tabs>
          <w:tab w:val="left" w:pos="180"/>
          <w:tab w:val="left" w:pos="450"/>
          <w:tab w:val="left" w:pos="720"/>
        </w:tabs>
        <w:ind w:left="0"/>
        <w:jc w:val="center"/>
        <w:rPr>
          <w:rFonts w:ascii="Times New Roman" w:hAnsi="Times New Roman"/>
        </w:rPr>
      </w:pPr>
      <w:r w:rsidRPr="003D6079">
        <w:rPr>
          <w:rFonts w:ascii="Times New Roman" w:hAnsi="Times New Roman"/>
          <w:noProof/>
          <w:sz w:val="24"/>
          <w:szCs w:val="24"/>
          <w:lang w:eastAsia="zh-TW"/>
        </w:rPr>
        <w:lastRenderedPageBreak/>
        <w:pict>
          <v:shape id="_x0000_s3120" type="#_x0000_t202" style="position:absolute;left:0;text-align:left;margin-left:133.8pt;margin-top:85.2pt;width:52.15pt;height:16.9pt;z-index:251563520;mso-width-relative:margin;mso-height-relative:margin" filled="f" stroked="f">
            <v:textbox style="mso-next-textbox:#_x0000_s3120">
              <w:txbxContent>
                <w:p w:rsidR="00D509FE" w:rsidRPr="008977EB" w:rsidRDefault="00D509FE" w:rsidP="008D7C51">
                  <w:pPr>
                    <w:rPr>
                      <w:sz w:val="14"/>
                      <w:szCs w:val="14"/>
                    </w:rPr>
                  </w:pPr>
                  <w:r w:rsidRPr="008977EB">
                    <w:rPr>
                      <w:sz w:val="14"/>
                      <w:szCs w:val="14"/>
                    </w:rPr>
                    <w:t>Liquid flow</w:t>
                  </w:r>
                </w:p>
              </w:txbxContent>
            </v:textbox>
          </v:shape>
        </w:pict>
      </w:r>
      <w:r w:rsidRPr="003D6079">
        <w:rPr>
          <w:rFonts w:ascii="Times New Roman" w:hAnsi="Times New Roman"/>
          <w:noProof/>
          <w:sz w:val="24"/>
          <w:szCs w:val="24"/>
          <w:lang w:eastAsia="zh-TW"/>
        </w:rPr>
        <w:pict>
          <v:shape id="_x0000_s3117" type="#_x0000_t202" style="position:absolute;left:0;text-align:left;margin-left:205.85pt;margin-top:62.3pt;width:83.35pt;height:15.7pt;z-index:251564544;mso-width-relative:margin;mso-height-relative:margin" filled="f" stroked="f">
            <v:textbox style="mso-next-textbox:#_x0000_s3117">
              <w:txbxContent>
                <w:p w:rsidR="00D509FE" w:rsidRPr="00533FD3" w:rsidRDefault="00D509FE" w:rsidP="008D7C51">
                  <w:pPr>
                    <w:rPr>
                      <w:sz w:val="14"/>
                      <w:szCs w:val="14"/>
                    </w:rPr>
                  </w:pPr>
                  <w:r w:rsidRPr="00533FD3">
                    <w:rPr>
                      <w:sz w:val="14"/>
                      <w:szCs w:val="14"/>
                    </w:rPr>
                    <w:t>Ultrasonic signal</w:t>
                  </w:r>
                </w:p>
              </w:txbxContent>
            </v:textbox>
          </v:shape>
        </w:pict>
      </w:r>
      <w:r>
        <w:rPr>
          <w:rFonts w:ascii="Times New Roman" w:hAnsi="Times New Roman"/>
          <w:noProof/>
        </w:rPr>
        <w:pict>
          <v:shape id="_x0000_s3116" type="#_x0000_t32" style="position:absolute;left:0;text-align:left;margin-left:239.15pt;margin-top:78pt;width:15pt;height:16.5pt;flip:y;z-index:251565568" o:connectortype="straight">
            <v:stroke endarrow="block"/>
          </v:shape>
        </w:pict>
      </w:r>
      <w:r>
        <w:rPr>
          <w:rFonts w:ascii="Times New Roman" w:hAnsi="Times New Roman"/>
          <w:noProof/>
        </w:rPr>
        <w:pict>
          <v:shape id="_x0000_s3115" type="#_x0000_t32" style="position:absolute;left:0;text-align:left;margin-left:213.75pt;margin-top:78pt;width:14.25pt;height:16.5pt;z-index:251566592" o:connectortype="straight">
            <v:stroke endarrow="block"/>
          </v:shape>
        </w:pict>
      </w:r>
      <w:r w:rsidR="008D7C51" w:rsidRPr="003C3EF1">
        <w:rPr>
          <w:rFonts w:ascii="Times New Roman" w:hAnsi="Times New Roman"/>
        </w:rPr>
        <w:object w:dxaOrig="17610" w:dyaOrig="10545">
          <v:shape id="_x0000_i1027" type="#_x0000_t75" style="width:279.05pt;height:115.05pt" o:ole="">
            <v:imagedata r:id="rId34" o:title="" croptop="24759f" cropbottom="21901f" cropleft="23223f" cropright="20448f" gain="112993f" blacklevel="-5898f"/>
          </v:shape>
          <o:OLEObject Type="Embed" ProgID="AutoCAD.Drawing.16" ShapeID="_x0000_i1027" DrawAspect="Content" ObjectID="_1565014032" r:id="rId35"/>
        </w:object>
      </w:r>
    </w:p>
    <w:p w:rsidR="008D7C51" w:rsidRPr="003C3EF1" w:rsidRDefault="008D7C51" w:rsidP="0002129C">
      <w:pPr>
        <w:pStyle w:val="ListParagraph"/>
        <w:tabs>
          <w:tab w:val="left" w:pos="180"/>
          <w:tab w:val="left" w:pos="450"/>
          <w:tab w:val="left" w:pos="720"/>
        </w:tabs>
        <w:ind w:left="0"/>
        <w:jc w:val="center"/>
        <w:rPr>
          <w:rFonts w:ascii="Times New Roman" w:hAnsi="Times New Roman"/>
          <w:sz w:val="24"/>
          <w:szCs w:val="24"/>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Z-Method Installation</w:t>
      </w:r>
    </w:p>
    <w:p w:rsidR="008D7C51" w:rsidRPr="00056529" w:rsidRDefault="008D7C51" w:rsidP="0002129C">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 xml:space="preserve">The Z-method is commonly used for pipe diameters between </w:t>
      </w:r>
      <w:r w:rsidR="00DF4921" w:rsidRPr="00056529">
        <w:rPr>
          <w:rFonts w:ascii="Times New Roman" w:hAnsi="Times New Roman"/>
          <w:b/>
          <w:color w:val="000000"/>
        </w:rPr>
        <w:t>300mm and 5</w:t>
      </w:r>
      <w:r w:rsidRPr="00056529">
        <w:rPr>
          <w:rFonts w:ascii="Times New Roman" w:hAnsi="Times New Roman"/>
          <w:b/>
          <w:color w:val="000000"/>
        </w:rPr>
        <w:t>000mm</w:t>
      </w:r>
      <w:r w:rsidRPr="00056529">
        <w:rPr>
          <w:rFonts w:ascii="Times New Roman" w:hAnsi="Times New Roman"/>
          <w:color w:val="000000"/>
        </w:rPr>
        <w:t xml:space="preserve">.  Signal strength is increased with this method. </w:t>
      </w:r>
      <w:r w:rsidR="0059626A" w:rsidRPr="00056529">
        <w:rPr>
          <w:rFonts w:ascii="Times New Roman" w:hAnsi="Times New Roman"/>
          <w:color w:val="000000"/>
        </w:rPr>
        <w:t xml:space="preserve">However, </w:t>
      </w:r>
      <w:del w:id="112" w:author="Robert Goss" w:date="2017-08-23T15:33:00Z">
        <w:r w:rsidR="0059626A" w:rsidRPr="00056529" w:rsidDel="00D509FE">
          <w:rPr>
            <w:rFonts w:ascii="Times New Roman" w:hAnsi="Times New Roman"/>
            <w:color w:val="000000"/>
          </w:rPr>
          <w:delText xml:space="preserve">in </w:delText>
        </w:r>
      </w:del>
      <w:r w:rsidR="0059626A" w:rsidRPr="00056529">
        <w:rPr>
          <w:rFonts w:ascii="Times New Roman" w:hAnsi="Times New Roman"/>
          <w:color w:val="000000"/>
        </w:rPr>
        <w:t>occasional</w:t>
      </w:r>
      <w:ins w:id="113" w:author="Robert Goss" w:date="2017-08-23T15:33:00Z">
        <w:r w:rsidR="00D509FE">
          <w:rPr>
            <w:rFonts w:ascii="Times New Roman" w:hAnsi="Times New Roman"/>
            <w:color w:val="000000"/>
          </w:rPr>
          <w:t>ly the</w:t>
        </w:r>
      </w:ins>
      <w:r w:rsidR="0059626A" w:rsidRPr="00056529">
        <w:rPr>
          <w:rFonts w:ascii="Times New Roman" w:hAnsi="Times New Roman"/>
          <w:color w:val="000000"/>
        </w:rPr>
        <w:t xml:space="preserve"> </w:t>
      </w:r>
      <w:del w:id="114" w:author="Robert Goss" w:date="2017-08-23T15:34:00Z">
        <w:r w:rsidR="0059626A" w:rsidRPr="00056529" w:rsidDel="00D509FE">
          <w:rPr>
            <w:rFonts w:ascii="Times New Roman" w:hAnsi="Times New Roman"/>
            <w:color w:val="000000"/>
          </w:rPr>
          <w:delText xml:space="preserve">cases that </w:delText>
        </w:r>
      </w:del>
      <w:r w:rsidR="0059626A" w:rsidRPr="00056529">
        <w:rPr>
          <w:rFonts w:ascii="Times New Roman" w:hAnsi="Times New Roman"/>
          <w:color w:val="000000"/>
        </w:rPr>
        <w:t xml:space="preserve">V-method does not work </w:t>
      </w:r>
      <w:del w:id="115" w:author="Robert Goss" w:date="2017-08-23T15:36:00Z">
        <w:r w:rsidR="0059626A" w:rsidRPr="00056529" w:rsidDel="00D509FE">
          <w:rPr>
            <w:rFonts w:ascii="Times New Roman" w:hAnsi="Times New Roman"/>
            <w:color w:val="000000"/>
          </w:rPr>
          <w:delText>reliably,</w:delText>
        </w:r>
      </w:del>
      <w:ins w:id="116" w:author="Robert Goss" w:date="2017-08-23T15:36:00Z">
        <w:r w:rsidR="00D509FE" w:rsidRPr="00056529">
          <w:rPr>
            <w:rFonts w:ascii="Times New Roman" w:hAnsi="Times New Roman"/>
            <w:color w:val="000000"/>
          </w:rPr>
          <w:t>reliably;</w:t>
        </w:r>
      </w:ins>
      <w:r w:rsidR="0059626A" w:rsidRPr="00056529">
        <w:rPr>
          <w:rFonts w:ascii="Times New Roman" w:hAnsi="Times New Roman"/>
          <w:color w:val="000000"/>
        </w:rPr>
        <w:t xml:space="preserve"> you </w:t>
      </w:r>
      <w:del w:id="117" w:author="Robert Goss" w:date="2017-08-23T15:35:00Z">
        <w:r w:rsidR="0059626A" w:rsidRPr="00056529" w:rsidDel="00D509FE">
          <w:rPr>
            <w:rFonts w:ascii="Times New Roman" w:hAnsi="Times New Roman"/>
            <w:color w:val="000000"/>
          </w:rPr>
          <w:delText xml:space="preserve">may </w:delText>
        </w:r>
      </w:del>
      <w:ins w:id="118" w:author="Robert Goss" w:date="2017-08-23T15:35:00Z">
        <w:r w:rsidR="00D509FE">
          <w:rPr>
            <w:rFonts w:ascii="Times New Roman" w:hAnsi="Times New Roman"/>
            <w:color w:val="000000"/>
          </w:rPr>
          <w:t>can then</w:t>
        </w:r>
        <w:r w:rsidR="00D509FE" w:rsidRPr="00056529">
          <w:rPr>
            <w:rFonts w:ascii="Times New Roman" w:hAnsi="Times New Roman"/>
            <w:color w:val="000000"/>
          </w:rPr>
          <w:t xml:space="preserve"> </w:t>
        </w:r>
      </w:ins>
      <w:r w:rsidR="0059626A" w:rsidRPr="00056529">
        <w:rPr>
          <w:rFonts w:ascii="Times New Roman" w:hAnsi="Times New Roman"/>
          <w:color w:val="000000"/>
        </w:rPr>
        <w:t xml:space="preserve">try </w:t>
      </w:r>
      <w:ins w:id="119" w:author="Robert Goss" w:date="2017-08-23T15:35:00Z">
        <w:r w:rsidR="00D509FE">
          <w:rPr>
            <w:rFonts w:ascii="Times New Roman" w:hAnsi="Times New Roman"/>
            <w:color w:val="000000"/>
          </w:rPr>
          <w:t xml:space="preserve">the </w:t>
        </w:r>
      </w:ins>
      <w:r w:rsidR="0059626A" w:rsidRPr="00056529">
        <w:rPr>
          <w:rFonts w:ascii="Times New Roman" w:hAnsi="Times New Roman"/>
          <w:color w:val="000000"/>
        </w:rPr>
        <w:t>Z-method, even though the pipe is small. One example is RS2 transducer on a ¾” SS pipe.</w:t>
      </w:r>
    </w:p>
    <w:p w:rsidR="008D7C51" w:rsidRPr="005F29F9" w:rsidRDefault="008D7C51" w:rsidP="0002129C">
      <w:pPr>
        <w:pStyle w:val="ListParagraph"/>
        <w:tabs>
          <w:tab w:val="left" w:pos="180"/>
          <w:tab w:val="left" w:pos="450"/>
          <w:tab w:val="left" w:pos="720"/>
        </w:tabs>
        <w:ind w:left="0"/>
        <w:rPr>
          <w:rFonts w:ascii="Times New Roman" w:hAnsi="Times New Roman"/>
          <w:color w:val="000000"/>
          <w:sz w:val="24"/>
          <w:szCs w:val="24"/>
        </w:rPr>
      </w:pPr>
    </w:p>
    <w:p w:rsidR="008D7C51" w:rsidRPr="003C3EF1" w:rsidRDefault="003D6079" w:rsidP="0002129C">
      <w:pPr>
        <w:pStyle w:val="ListParagraph"/>
        <w:tabs>
          <w:tab w:val="left" w:pos="180"/>
          <w:tab w:val="left" w:pos="450"/>
          <w:tab w:val="left" w:pos="720"/>
        </w:tabs>
        <w:ind w:left="0"/>
        <w:jc w:val="center"/>
        <w:rPr>
          <w:rFonts w:ascii="Times New Roman" w:hAnsi="Times New Roman"/>
        </w:rPr>
      </w:pPr>
      <w:r w:rsidRPr="003D6079">
        <w:rPr>
          <w:rFonts w:ascii="Times New Roman" w:hAnsi="Times New Roman"/>
          <w:noProof/>
          <w:sz w:val="24"/>
          <w:szCs w:val="24"/>
          <w:lang w:eastAsia="zh-CN"/>
        </w:rPr>
        <w:pict>
          <v:group id="_x0000_s3708" style="position:absolute;left:0;text-align:left;margin-left:197.8pt;margin-top:2.6pt;width:92.35pt;height:66.7pt;z-index:251728384" coordorigin="5424,1045" coordsize="1847,1334">
            <v:shape id="_x0000_s3119" type="#_x0000_t32" style="position:absolute;left:6098;top:2202;width:412;height:177" o:connectortype="straight">
              <v:stroke endarrow="block"/>
            </v:shape>
            <v:shape id="_x0000_s3118" type="#_x0000_t202" style="position:absolute;left:5708;top:1914;width:1516;height:339;mso-width-relative:margin;mso-height-relative:margin" filled="f" stroked="f">
              <v:textbox style="mso-next-textbox:#_x0000_s3118">
                <w:txbxContent>
                  <w:p w:rsidR="00D509FE" w:rsidRPr="005F0FB8" w:rsidRDefault="00D509FE" w:rsidP="008D7C51">
                    <w:pPr>
                      <w:rPr>
                        <w:b/>
                        <w:sz w:val="14"/>
                        <w:szCs w:val="14"/>
                      </w:rPr>
                    </w:pPr>
                    <w:r w:rsidRPr="005F0FB8">
                      <w:rPr>
                        <w:b/>
                        <w:sz w:val="14"/>
                        <w:szCs w:val="14"/>
                      </w:rPr>
                      <w:t>Ultrasonic signal</w:t>
                    </w:r>
                  </w:p>
                </w:txbxContent>
              </v:textbox>
            </v:shape>
            <v:shape id="_x0000_s3707" type="#_x0000_t202" style="position:absolute;left:5424;top:1045;width:1847;height:495;mso-width-relative:margin;mso-height-relative:margin" stroked="f">
              <v:textbox style="mso-next-textbox:#_x0000_s3707">
                <w:txbxContent>
                  <w:p w:rsidR="00D509FE" w:rsidRPr="005F0FB8" w:rsidRDefault="00D509FE" w:rsidP="005F0FB8">
                    <w:pPr>
                      <w:spacing w:after="0"/>
                      <w:rPr>
                        <w:b/>
                        <w:sz w:val="14"/>
                        <w:szCs w:val="14"/>
                        <w:lang w:eastAsia="zh-CN"/>
                      </w:rPr>
                    </w:pPr>
                    <w:r w:rsidRPr="005F0FB8">
                      <w:rPr>
                        <w:rFonts w:hint="eastAsia"/>
                        <w:b/>
                        <w:sz w:val="14"/>
                        <w:szCs w:val="14"/>
                        <w:lang w:eastAsia="zh-CN"/>
                      </w:rPr>
                      <w:t xml:space="preserve">TOP VIEW OF PIPE </w:t>
                    </w:r>
                  </w:p>
                  <w:p w:rsidR="00D509FE" w:rsidRPr="005F0FB8" w:rsidRDefault="00D509FE" w:rsidP="005F0FB8">
                    <w:pPr>
                      <w:spacing w:after="0"/>
                      <w:rPr>
                        <w:b/>
                        <w:sz w:val="14"/>
                        <w:szCs w:val="14"/>
                        <w:lang w:eastAsia="zh-CN"/>
                      </w:rPr>
                    </w:pPr>
                    <w:r w:rsidRPr="005F0FB8">
                      <w:rPr>
                        <w:rFonts w:hint="eastAsia"/>
                        <w:b/>
                        <w:sz w:val="14"/>
                        <w:szCs w:val="14"/>
                        <w:lang w:eastAsia="zh-CN"/>
                      </w:rPr>
                      <w:t>Sensors Spacing</w:t>
                    </w:r>
                  </w:p>
                </w:txbxContent>
              </v:textbox>
            </v:shape>
          </v:group>
        </w:pict>
      </w:r>
      <w:r>
        <w:rPr>
          <w:rFonts w:ascii="Times New Roman" w:hAnsi="Times New Roman"/>
          <w:noProof/>
        </w:rPr>
        <w:pict>
          <v:shape id="_x0000_s3121" type="#_x0000_t202" style="position:absolute;left:0;text-align:left;margin-left:142.95pt;margin-top:63pt;width:52.15pt;height:16.9pt;z-index:251567616;mso-width-relative:margin;mso-height-relative:margin" filled="f" stroked="f">
            <v:textbox style="mso-next-textbox:#_x0000_s3121">
              <w:txbxContent>
                <w:p w:rsidR="00D509FE" w:rsidRPr="008977EB" w:rsidRDefault="00D509FE" w:rsidP="008D7C51">
                  <w:pPr>
                    <w:rPr>
                      <w:sz w:val="14"/>
                      <w:szCs w:val="14"/>
                    </w:rPr>
                  </w:pPr>
                  <w:r w:rsidRPr="008977EB">
                    <w:rPr>
                      <w:sz w:val="14"/>
                      <w:szCs w:val="14"/>
                    </w:rPr>
                    <w:t>Liquid flow</w:t>
                  </w:r>
                </w:p>
              </w:txbxContent>
            </v:textbox>
          </v:shape>
        </w:pict>
      </w:r>
      <w:r w:rsidR="0036705D">
        <w:rPr>
          <w:rFonts w:ascii="Times New Roman" w:hAnsi="Times New Roman"/>
          <w:noProof/>
          <w:lang w:eastAsia="zh-CN"/>
        </w:rPr>
        <w:drawing>
          <wp:inline distT="0" distB="0" distL="0" distR="0">
            <wp:extent cx="3411220" cy="1598295"/>
            <wp:effectExtent l="19050" t="0" r="0" b="0"/>
            <wp:docPr id="23" name="Picture 2" descr="说明: Sensor Spac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说明: Sensor Spacing 1.png"/>
                    <pic:cNvPicPr>
                      <a:picLocks noChangeAspect="1" noChangeArrowheads="1"/>
                    </pic:cNvPicPr>
                  </pic:nvPicPr>
                  <pic:blipFill>
                    <a:blip r:embed="rId36" cstate="print"/>
                    <a:srcRect/>
                    <a:stretch>
                      <a:fillRect/>
                    </a:stretch>
                  </pic:blipFill>
                  <pic:spPr bwMode="auto">
                    <a:xfrm>
                      <a:off x="0" y="0"/>
                      <a:ext cx="3411220" cy="1598295"/>
                    </a:xfrm>
                    <a:prstGeom prst="rect">
                      <a:avLst/>
                    </a:prstGeom>
                    <a:noFill/>
                    <a:ln w="9525">
                      <a:noFill/>
                      <a:miter lim="800000"/>
                      <a:headEnd/>
                      <a:tailEnd/>
                    </a:ln>
                  </pic:spPr>
                </pic:pic>
              </a:graphicData>
            </a:graphic>
          </wp:inline>
        </w:drawing>
      </w: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W-Method Installation</w:t>
      </w:r>
    </w:p>
    <w:p w:rsidR="008D7C51" w:rsidRPr="00056529" w:rsidRDefault="008D7C51" w:rsidP="0002129C">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The W-method</w:t>
      </w:r>
      <w:r w:rsidR="00474F9C" w:rsidRPr="00056529">
        <w:rPr>
          <w:rFonts w:ascii="Times New Roman" w:hAnsi="Times New Roman"/>
          <w:color w:val="000000"/>
        </w:rPr>
        <w:t xml:space="preserve"> can be </w:t>
      </w:r>
      <w:r w:rsidRPr="00056529">
        <w:rPr>
          <w:rFonts w:ascii="Times New Roman" w:hAnsi="Times New Roman"/>
          <w:color w:val="000000"/>
        </w:rPr>
        <w:t>used on</w:t>
      </w:r>
      <w:r w:rsidR="0059626A" w:rsidRPr="00056529">
        <w:rPr>
          <w:rFonts w:ascii="Times New Roman" w:hAnsi="Times New Roman"/>
          <w:color w:val="000000"/>
        </w:rPr>
        <w:t xml:space="preserve"> pipes</w:t>
      </w:r>
      <w:r w:rsidRPr="00056529">
        <w:rPr>
          <w:rFonts w:ascii="Times New Roman" w:hAnsi="Times New Roman"/>
          <w:color w:val="000000"/>
        </w:rPr>
        <w:t xml:space="preserve"> with </w:t>
      </w:r>
      <w:r w:rsidRPr="00056529">
        <w:rPr>
          <w:rFonts w:ascii="Times New Roman" w:hAnsi="Times New Roman"/>
          <w:b/>
          <w:color w:val="000000"/>
        </w:rPr>
        <w:t xml:space="preserve">diameters between </w:t>
      </w:r>
      <w:r w:rsidR="00801104">
        <w:rPr>
          <w:rFonts w:ascii="Times New Roman" w:hAnsi="Times New Roman"/>
          <w:b/>
          <w:color w:val="000000"/>
        </w:rPr>
        <w:t>20</w:t>
      </w:r>
      <w:r w:rsidRPr="00056529">
        <w:rPr>
          <w:rFonts w:ascii="Times New Roman" w:hAnsi="Times New Roman"/>
          <w:b/>
          <w:color w:val="000000"/>
        </w:rPr>
        <w:t xml:space="preserve">mm and </w:t>
      </w:r>
      <w:r w:rsidR="0059626A" w:rsidRPr="00056529">
        <w:rPr>
          <w:rFonts w:ascii="Times New Roman" w:hAnsi="Times New Roman"/>
          <w:b/>
          <w:color w:val="000000"/>
        </w:rPr>
        <w:t>4</w:t>
      </w:r>
      <w:r w:rsidRPr="00056529">
        <w:rPr>
          <w:rFonts w:ascii="Times New Roman" w:hAnsi="Times New Roman"/>
          <w:b/>
          <w:color w:val="000000"/>
        </w:rPr>
        <w:t>0mm</w:t>
      </w:r>
      <w:r w:rsidRPr="00056529">
        <w:rPr>
          <w:rFonts w:ascii="Times New Roman" w:hAnsi="Times New Roman"/>
          <w:color w:val="000000"/>
        </w:rPr>
        <w:t>.</w:t>
      </w:r>
      <w:r w:rsidR="0059626A" w:rsidRPr="00056529">
        <w:rPr>
          <w:rFonts w:ascii="Times New Roman" w:hAnsi="Times New Roman"/>
          <w:color w:val="000000"/>
        </w:rPr>
        <w:t xml:space="preserve"> </w:t>
      </w:r>
      <w:r w:rsidR="00474F9C" w:rsidRPr="00056529">
        <w:rPr>
          <w:rFonts w:ascii="Times New Roman" w:hAnsi="Times New Roman"/>
          <w:color w:val="000000"/>
        </w:rPr>
        <w:t>This method is only considered when V-method and Z-method do not work.</w:t>
      </w:r>
    </w:p>
    <w:p w:rsidR="008D7C51" w:rsidRPr="005F29F9" w:rsidRDefault="003D6079" w:rsidP="0002129C">
      <w:pPr>
        <w:pStyle w:val="ListParagraph"/>
        <w:tabs>
          <w:tab w:val="left" w:pos="180"/>
          <w:tab w:val="left" w:pos="450"/>
          <w:tab w:val="left" w:pos="720"/>
        </w:tabs>
        <w:ind w:left="0"/>
        <w:rPr>
          <w:rFonts w:ascii="Times New Roman" w:hAnsi="Times New Roman"/>
          <w:color w:val="000000"/>
          <w:sz w:val="24"/>
          <w:szCs w:val="24"/>
        </w:rPr>
      </w:pPr>
      <w:r w:rsidRPr="003D6079">
        <w:rPr>
          <w:rFonts w:ascii="Times New Roman" w:hAnsi="Times New Roman"/>
          <w:noProof/>
          <w:color w:val="000000"/>
          <w:lang w:eastAsia="zh-CN"/>
        </w:rPr>
        <w:pict>
          <v:shape id="_x0000_s3712" type="#_x0000_t202" style="position:absolute;margin-left:191.9pt;margin-top:9.8pt;width:92.35pt;height:24.75pt;z-index:251729408;mso-width-relative:margin;mso-height-relative:margin" stroked="f">
            <v:textbox style="mso-next-textbox:#_x0000_s3712">
              <w:txbxContent>
                <w:p w:rsidR="00D509FE" w:rsidRPr="005F0FB8" w:rsidRDefault="00D509FE" w:rsidP="00396D75">
                  <w:pPr>
                    <w:spacing w:after="0"/>
                    <w:jc w:val="center"/>
                    <w:rPr>
                      <w:b/>
                      <w:sz w:val="14"/>
                      <w:szCs w:val="14"/>
                      <w:lang w:eastAsia="zh-CN"/>
                    </w:rPr>
                  </w:pPr>
                  <w:r w:rsidRPr="005F0FB8">
                    <w:rPr>
                      <w:rFonts w:hint="eastAsia"/>
                      <w:b/>
                      <w:sz w:val="14"/>
                      <w:szCs w:val="14"/>
                      <w:lang w:eastAsia="zh-CN"/>
                    </w:rPr>
                    <w:t>TOP VIEW OF PIPE</w:t>
                  </w:r>
                </w:p>
                <w:p w:rsidR="00D509FE" w:rsidRPr="005F0FB8" w:rsidRDefault="00D509FE" w:rsidP="00396D75">
                  <w:pPr>
                    <w:spacing w:after="0"/>
                    <w:jc w:val="center"/>
                    <w:rPr>
                      <w:b/>
                      <w:sz w:val="14"/>
                      <w:szCs w:val="14"/>
                      <w:lang w:eastAsia="zh-CN"/>
                    </w:rPr>
                  </w:pPr>
                  <w:r w:rsidRPr="005F0FB8">
                    <w:rPr>
                      <w:rFonts w:hint="eastAsia"/>
                      <w:b/>
                      <w:sz w:val="14"/>
                      <w:szCs w:val="14"/>
                      <w:lang w:eastAsia="zh-CN"/>
                    </w:rPr>
                    <w:t>Sensors Spacing</w:t>
                  </w:r>
                </w:p>
              </w:txbxContent>
            </v:textbox>
          </v:shape>
        </w:pict>
      </w:r>
    </w:p>
    <w:p w:rsidR="008D7C51" w:rsidRPr="003C3EF1" w:rsidRDefault="003D6079" w:rsidP="0002129C">
      <w:pPr>
        <w:pStyle w:val="ListParagraph"/>
        <w:tabs>
          <w:tab w:val="left" w:pos="180"/>
          <w:tab w:val="left" w:pos="450"/>
          <w:tab w:val="left" w:pos="720"/>
        </w:tabs>
        <w:ind w:left="0"/>
        <w:jc w:val="center"/>
        <w:rPr>
          <w:rFonts w:ascii="Times New Roman" w:hAnsi="Times New Roman"/>
        </w:rPr>
      </w:pPr>
      <w:r>
        <w:rPr>
          <w:rFonts w:ascii="Times New Roman" w:hAnsi="Times New Roman"/>
          <w:noProof/>
        </w:rPr>
        <w:pict>
          <v:shape id="_x0000_s3123" type="#_x0000_t202" style="position:absolute;left:0;text-align:left;margin-left:180.3pt;margin-top:50.4pt;width:75.8pt;height:14.4pt;z-index:251568640;mso-width-relative:margin;mso-height-relative:margin" filled="f" stroked="f">
            <v:textbox style="mso-next-textbox:#_x0000_s3123">
              <w:txbxContent>
                <w:p w:rsidR="00D509FE" w:rsidRPr="00396D75" w:rsidRDefault="00D509FE" w:rsidP="008D7C51">
                  <w:pPr>
                    <w:rPr>
                      <w:b/>
                      <w:sz w:val="14"/>
                      <w:szCs w:val="14"/>
                    </w:rPr>
                  </w:pPr>
                  <w:r w:rsidRPr="00396D75">
                    <w:rPr>
                      <w:b/>
                      <w:sz w:val="14"/>
                      <w:szCs w:val="14"/>
                    </w:rPr>
                    <w:t>Ultrasonic signal</w:t>
                  </w:r>
                </w:p>
              </w:txbxContent>
            </v:textbox>
          </v:shape>
        </w:pict>
      </w:r>
      <w:r>
        <w:rPr>
          <w:rFonts w:ascii="Times New Roman" w:hAnsi="Times New Roman"/>
          <w:noProof/>
        </w:rPr>
        <w:pict>
          <v:shape id="_x0000_s3122" type="#_x0000_t202" style="position:absolute;left:0;text-align:left;margin-left:238.3pt;margin-top:49.85pt;width:75.8pt;height:14.4pt;z-index:251569664;mso-width-relative:margin;mso-height-relative:margin" filled="f" stroked="f">
            <v:textbox style="mso-next-textbox:#_x0000_s3122">
              <w:txbxContent>
                <w:p w:rsidR="00D509FE" w:rsidRPr="00396D75" w:rsidRDefault="00D509FE" w:rsidP="008D7C51">
                  <w:pPr>
                    <w:rPr>
                      <w:b/>
                      <w:sz w:val="14"/>
                      <w:szCs w:val="14"/>
                    </w:rPr>
                  </w:pPr>
                  <w:r w:rsidRPr="00396D75">
                    <w:rPr>
                      <w:b/>
                      <w:sz w:val="14"/>
                      <w:szCs w:val="14"/>
                    </w:rPr>
                    <w:t>Ultrasonic signal</w:t>
                  </w:r>
                </w:p>
              </w:txbxContent>
            </v:textbox>
          </v:shape>
        </w:pict>
      </w:r>
      <w:r w:rsidRPr="003D6079">
        <w:rPr>
          <w:rFonts w:ascii="Times New Roman" w:hAnsi="Times New Roman"/>
          <w:noProof/>
          <w:sz w:val="24"/>
          <w:szCs w:val="24"/>
        </w:rPr>
        <w:pict>
          <v:shape id="_x0000_s3128" type="#_x0000_t202" style="position:absolute;left:0;text-align:left;margin-left:131.35pt;margin-top:74.95pt;width:52.15pt;height:16.9pt;z-index:251570688;mso-width-relative:margin;mso-height-relative:margin" filled="f" stroked="f">
            <v:textbox style="mso-next-textbox:#_x0000_s3128">
              <w:txbxContent>
                <w:p w:rsidR="00D509FE" w:rsidRPr="008977EB" w:rsidRDefault="00D509FE" w:rsidP="008D7C51">
                  <w:pPr>
                    <w:rPr>
                      <w:sz w:val="14"/>
                      <w:szCs w:val="14"/>
                    </w:rPr>
                  </w:pPr>
                  <w:r w:rsidRPr="008977EB">
                    <w:rPr>
                      <w:sz w:val="14"/>
                      <w:szCs w:val="14"/>
                    </w:rPr>
                    <w:t>Liquid flow</w:t>
                  </w:r>
                </w:p>
              </w:txbxContent>
            </v:textbox>
          </v:shape>
        </w:pict>
      </w:r>
      <w:r>
        <w:rPr>
          <w:rFonts w:ascii="Times New Roman" w:hAnsi="Times New Roman"/>
          <w:noProof/>
        </w:rPr>
        <w:pict>
          <v:shape id="_x0000_s3127" type="#_x0000_t32" style="position:absolute;left:0;text-align:left;margin-left:273.65pt;margin-top:66.15pt;width:13.75pt;height:20.1pt;flip:y;z-index:251571712" o:connectortype="straight">
            <v:stroke endarrow="block"/>
          </v:shape>
        </w:pict>
      </w:r>
      <w:r>
        <w:rPr>
          <w:rFonts w:ascii="Times New Roman" w:hAnsi="Times New Roman"/>
          <w:noProof/>
        </w:rPr>
        <w:pict>
          <v:shape id="_x0000_s3126" type="#_x0000_t32" style="position:absolute;left:0;text-align:left;margin-left:252.2pt;margin-top:69.95pt;width:10.1pt;height:16.95pt;z-index:251572736" o:connectortype="straight">
            <v:stroke endarrow="block"/>
          </v:shape>
        </w:pict>
      </w:r>
      <w:r>
        <w:rPr>
          <w:rFonts w:ascii="Times New Roman" w:hAnsi="Times New Roman"/>
          <w:noProof/>
        </w:rPr>
        <w:pict>
          <v:shape id="_x0000_s3125" type="#_x0000_t32" style="position:absolute;left:0;text-align:left;margin-left:215.05pt;margin-top:67.35pt;width:14.25pt;height:20.2pt;flip:y;z-index:251573760" o:connectortype="straight">
            <v:stroke endarrow="block"/>
          </v:shape>
        </w:pict>
      </w:r>
      <w:r>
        <w:rPr>
          <w:rFonts w:ascii="Times New Roman" w:hAnsi="Times New Roman"/>
          <w:noProof/>
        </w:rPr>
        <w:pict>
          <v:shape id="_x0000_s3124" type="#_x0000_t32" style="position:absolute;left:0;text-align:left;margin-left:194.45pt;margin-top:70.6pt;width:10.75pt;height:16.95pt;z-index:251574784" o:connectortype="straight">
            <v:stroke endarrow="block"/>
          </v:shape>
        </w:pict>
      </w:r>
      <w:r w:rsidR="0036705D">
        <w:rPr>
          <w:rFonts w:ascii="Times New Roman" w:hAnsi="Times New Roman"/>
          <w:noProof/>
          <w:lang w:eastAsia="zh-CN"/>
        </w:rPr>
        <w:drawing>
          <wp:inline distT="0" distB="0" distL="0" distR="0">
            <wp:extent cx="3514725" cy="1415415"/>
            <wp:effectExtent l="19050" t="0" r="9525" b="0"/>
            <wp:docPr id="24" name="Picture 45" descr="说明: Sensor Spac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说明: Sensor Spacing 2.png"/>
                    <pic:cNvPicPr>
                      <a:picLocks noChangeAspect="1" noChangeArrowheads="1"/>
                    </pic:cNvPicPr>
                  </pic:nvPicPr>
                  <pic:blipFill>
                    <a:blip r:embed="rId37" cstate="print"/>
                    <a:srcRect/>
                    <a:stretch>
                      <a:fillRect/>
                    </a:stretch>
                  </pic:blipFill>
                  <pic:spPr bwMode="auto">
                    <a:xfrm>
                      <a:off x="0" y="0"/>
                      <a:ext cx="3514725" cy="1415415"/>
                    </a:xfrm>
                    <a:prstGeom prst="rect">
                      <a:avLst/>
                    </a:prstGeom>
                    <a:noFill/>
                    <a:ln w="9525">
                      <a:noFill/>
                      <a:miter lim="800000"/>
                      <a:headEnd/>
                      <a:tailEnd/>
                    </a:ln>
                  </pic:spPr>
                </pic:pic>
              </a:graphicData>
            </a:graphic>
          </wp:inline>
        </w:drawing>
      </w:r>
    </w:p>
    <w:p w:rsidR="008D7C51" w:rsidRPr="003C3EF1" w:rsidRDefault="008D7C51" w:rsidP="0002129C">
      <w:pPr>
        <w:pStyle w:val="ListParagraph"/>
        <w:tabs>
          <w:tab w:val="left" w:pos="180"/>
          <w:tab w:val="left" w:pos="450"/>
          <w:tab w:val="left" w:pos="720"/>
        </w:tabs>
        <w:ind w:left="0"/>
        <w:rPr>
          <w:rFonts w:ascii="Times New Roman" w:hAnsi="Times New Roman"/>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commentRangeStart w:id="120"/>
      <w:r w:rsidRPr="003C3EF1">
        <w:rPr>
          <w:rFonts w:ascii="Times New Roman" w:hAnsi="Times New Roman"/>
          <w:b/>
          <w:sz w:val="24"/>
          <w:szCs w:val="24"/>
        </w:rPr>
        <w:t>N-Method Installation</w:t>
      </w:r>
      <w:commentRangeEnd w:id="120"/>
      <w:r w:rsidR="007865C2">
        <w:rPr>
          <w:rStyle w:val="CommentReference"/>
        </w:rPr>
        <w:commentReference w:id="120"/>
      </w:r>
    </w:p>
    <w:p w:rsidR="00FC226D" w:rsidRPr="00056529" w:rsidRDefault="00FC226D" w:rsidP="00FC226D">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 xml:space="preserve">The </w:t>
      </w:r>
      <w:r>
        <w:rPr>
          <w:rFonts w:ascii="Times New Roman" w:hAnsi="Times New Roman" w:hint="eastAsia"/>
          <w:color w:val="000000"/>
          <w:lang w:eastAsia="zh-CN"/>
        </w:rPr>
        <w:t>N</w:t>
      </w:r>
      <w:r w:rsidRPr="00056529">
        <w:rPr>
          <w:rFonts w:ascii="Times New Roman" w:hAnsi="Times New Roman"/>
          <w:color w:val="000000"/>
        </w:rPr>
        <w:t xml:space="preserve">-method is commonly used for pipe diameters between </w:t>
      </w:r>
      <w:r>
        <w:rPr>
          <w:rFonts w:ascii="Times New Roman" w:hAnsi="Times New Roman" w:hint="eastAsia"/>
          <w:b/>
          <w:color w:val="000000"/>
          <w:lang w:eastAsia="zh-CN"/>
        </w:rPr>
        <w:t>10</w:t>
      </w:r>
      <w:r w:rsidRPr="00056529">
        <w:rPr>
          <w:rFonts w:ascii="Times New Roman" w:hAnsi="Times New Roman"/>
          <w:b/>
          <w:color w:val="000000"/>
        </w:rPr>
        <w:t xml:space="preserve">mm and </w:t>
      </w:r>
      <w:r>
        <w:rPr>
          <w:rFonts w:ascii="Times New Roman" w:hAnsi="Times New Roman" w:hint="eastAsia"/>
          <w:b/>
          <w:color w:val="000000"/>
          <w:lang w:eastAsia="zh-CN"/>
        </w:rPr>
        <w:t>80</w:t>
      </w:r>
      <w:r w:rsidRPr="00056529">
        <w:rPr>
          <w:rFonts w:ascii="Times New Roman" w:hAnsi="Times New Roman"/>
          <w:b/>
          <w:color w:val="000000"/>
        </w:rPr>
        <w:t>mm</w:t>
      </w:r>
      <w:ins w:id="121" w:author="Robert Goss" w:date="2017-08-23T16:12:00Z">
        <w:r w:rsidR="0033333F">
          <w:rPr>
            <w:rFonts w:ascii="Times New Roman" w:hAnsi="Times New Roman"/>
            <w:b/>
            <w:color w:val="000000"/>
          </w:rPr>
          <w:t xml:space="preserve"> </w:t>
        </w:r>
        <w:r w:rsidR="0033333F">
          <w:rPr>
            <w:rFonts w:ascii="Times New Roman" w:hAnsi="Times New Roman"/>
            <w:color w:val="000000"/>
          </w:rPr>
          <w:t>and requires</w:t>
        </w:r>
      </w:ins>
      <w:ins w:id="122" w:author="Robert Goss" w:date="2017-08-23T16:13:00Z">
        <w:r w:rsidR="0033333F">
          <w:rPr>
            <w:rFonts w:ascii="Times New Roman" w:hAnsi="Times New Roman"/>
            <w:color w:val="000000"/>
          </w:rPr>
          <w:t xml:space="preserve"> small</w:t>
        </w:r>
      </w:ins>
      <w:ins w:id="123" w:author="Robert Goss" w:date="2017-08-23T16:12:00Z">
        <w:r w:rsidR="0033333F">
          <w:rPr>
            <w:rFonts w:ascii="Times New Roman" w:hAnsi="Times New Roman"/>
            <w:color w:val="000000"/>
          </w:rPr>
          <w:t xml:space="preserve"> </w:t>
        </w:r>
      </w:ins>
      <w:ins w:id="124" w:author="Robert Goss" w:date="2017-08-23T16:13:00Z">
        <w:r w:rsidR="0033333F">
          <w:rPr>
            <w:rFonts w:ascii="Times New Roman" w:hAnsi="Times New Roman"/>
            <w:color w:val="000000"/>
          </w:rPr>
          <w:t>transducers</w:t>
        </w:r>
      </w:ins>
      <w:r w:rsidR="000139AE">
        <w:rPr>
          <w:rFonts w:ascii="Times New Roman" w:hAnsi="Times New Roman"/>
          <w:color w:val="000000"/>
        </w:rPr>
        <w:t>.  However, occasionally the</w:t>
      </w:r>
      <w:r w:rsidRPr="00056529">
        <w:rPr>
          <w:rFonts w:ascii="Times New Roman" w:hAnsi="Times New Roman"/>
          <w:color w:val="000000"/>
        </w:rPr>
        <w:t xml:space="preserve"> </w:t>
      </w:r>
      <w:r>
        <w:rPr>
          <w:rFonts w:ascii="Times New Roman" w:hAnsi="Times New Roman" w:hint="eastAsia"/>
          <w:color w:val="000000"/>
          <w:lang w:eastAsia="zh-CN"/>
        </w:rPr>
        <w:t>N</w:t>
      </w:r>
      <w:r w:rsidRPr="00056529">
        <w:rPr>
          <w:rFonts w:ascii="Times New Roman" w:hAnsi="Times New Roman"/>
          <w:color w:val="000000"/>
        </w:rPr>
        <w:t xml:space="preserve">-method does not work reliably, </w:t>
      </w:r>
      <w:r w:rsidR="000139AE">
        <w:rPr>
          <w:rFonts w:ascii="Times New Roman" w:hAnsi="Times New Roman"/>
          <w:color w:val="000000"/>
        </w:rPr>
        <w:t xml:space="preserve">if </w:t>
      </w:r>
      <w:r w:rsidR="00625AEE">
        <w:rPr>
          <w:rFonts w:ascii="Times New Roman" w:hAnsi="Times New Roman"/>
          <w:color w:val="000000"/>
        </w:rPr>
        <w:t xml:space="preserve">this is the case </w:t>
      </w:r>
      <w:r w:rsidR="000139AE">
        <w:rPr>
          <w:rFonts w:ascii="Times New Roman" w:hAnsi="Times New Roman"/>
          <w:color w:val="000000"/>
        </w:rPr>
        <w:t xml:space="preserve">the </w:t>
      </w:r>
      <w:r w:rsidRPr="00056529">
        <w:rPr>
          <w:rFonts w:ascii="Times New Roman" w:hAnsi="Times New Roman"/>
          <w:color w:val="000000"/>
        </w:rPr>
        <w:t>Z-method</w:t>
      </w:r>
      <w:r w:rsidR="00EC5CAD">
        <w:rPr>
          <w:rFonts w:ascii="Times New Roman" w:hAnsi="Times New Roman"/>
          <w:color w:val="000000"/>
        </w:rPr>
        <w:t xml:space="preserve"> is</w:t>
      </w:r>
      <w:r w:rsidR="00EC5CAD" w:rsidRPr="00EC5CAD">
        <w:rPr>
          <w:rFonts w:ascii="Times New Roman" w:hAnsi="Times New Roman"/>
          <w:color w:val="000000"/>
        </w:rPr>
        <w:t xml:space="preserve"> </w:t>
      </w:r>
      <w:r w:rsidR="00EC5CAD">
        <w:rPr>
          <w:rFonts w:ascii="Times New Roman" w:hAnsi="Times New Roman"/>
          <w:color w:val="000000"/>
        </w:rPr>
        <w:t>recommend.</w:t>
      </w:r>
    </w:p>
    <w:p w:rsidR="002F04C4" w:rsidRDefault="002F04C4" w:rsidP="0002129C">
      <w:pPr>
        <w:pStyle w:val="ListParagraph"/>
        <w:tabs>
          <w:tab w:val="left" w:pos="180"/>
          <w:tab w:val="left" w:pos="450"/>
          <w:tab w:val="left" w:pos="720"/>
        </w:tabs>
        <w:ind w:left="0"/>
        <w:rPr>
          <w:rFonts w:ascii="Times New Roman" w:hAnsi="Times New Roman"/>
        </w:rPr>
      </w:pPr>
    </w:p>
    <w:p w:rsidR="00444DC6" w:rsidRPr="003C3EF1" w:rsidRDefault="003D6079" w:rsidP="0002129C">
      <w:pPr>
        <w:pStyle w:val="ListParagraph"/>
        <w:tabs>
          <w:tab w:val="left" w:pos="180"/>
          <w:tab w:val="left" w:pos="450"/>
          <w:tab w:val="left" w:pos="720"/>
        </w:tabs>
        <w:ind w:left="0"/>
        <w:rPr>
          <w:rFonts w:ascii="Times New Roman" w:hAnsi="Times New Roman"/>
        </w:rPr>
      </w:pPr>
      <w:r>
        <w:rPr>
          <w:rFonts w:ascii="Times New Roman" w:hAnsi="Times New Roman"/>
          <w:noProof/>
          <w:lang w:eastAsia="zh-CN"/>
        </w:rPr>
        <w:pict>
          <v:shape id="_x0000_s3142" type="#_x0000_t10" style="position:absolute;margin-left:64.25pt;margin-top:2.8pt;width:348.7pt;height:119.3pt;z-index:251584000" strokeweight="1.5pt">
            <v:textbox style="mso-next-textbox:#_x0000_s3142">
              <w:txbxContent>
                <w:p w:rsidR="00D509FE" w:rsidRPr="003F120A" w:rsidRDefault="00D509FE" w:rsidP="003F120A">
                  <w:pPr>
                    <w:pStyle w:val="NoSpacing"/>
                    <w:jc w:val="center"/>
                    <w:rPr>
                      <w:rFonts w:ascii="Times New Roman" w:hAnsi="Times New Roman"/>
                      <w:b/>
                      <w:sz w:val="24"/>
                      <w:szCs w:val="24"/>
                    </w:rPr>
                  </w:pPr>
                  <w:r>
                    <w:rPr>
                      <w:rFonts w:ascii="Times New Roman" w:hAnsi="Times New Roman"/>
                      <w:b/>
                      <w:sz w:val="24"/>
                      <w:szCs w:val="24"/>
                    </w:rPr>
                    <w:t>STOP!</w:t>
                  </w:r>
                </w:p>
                <w:p w:rsidR="00D509FE" w:rsidRPr="003F120A" w:rsidRDefault="00D509FE" w:rsidP="003F120A">
                  <w:pPr>
                    <w:pStyle w:val="NoSpacing"/>
                    <w:rPr>
                      <w:rFonts w:ascii="Times New Roman" w:hAnsi="Times New Roman"/>
                    </w:rPr>
                  </w:pPr>
                  <w:r w:rsidRPr="003F120A">
                    <w:rPr>
                      <w:rFonts w:ascii="Times New Roman" w:hAnsi="Times New Roman"/>
                    </w:rPr>
                    <w:t xml:space="preserve">The meter readings </w:t>
                  </w:r>
                  <w:r w:rsidRPr="003F120A">
                    <w:rPr>
                      <w:rFonts w:ascii="Times New Roman" w:hAnsi="Times New Roman"/>
                      <w:b/>
                    </w:rPr>
                    <w:t>WILL NOT</w:t>
                  </w:r>
                  <w:r w:rsidRPr="003F120A">
                    <w:rPr>
                      <w:rFonts w:ascii="Times New Roman" w:hAnsi="Times New Roman"/>
                    </w:rPr>
                    <w:t xml:space="preserve"> </w:t>
                  </w:r>
                  <w:proofErr w:type="gramStart"/>
                  <w:r w:rsidRPr="003F120A">
                    <w:rPr>
                      <w:rFonts w:ascii="Times New Roman" w:hAnsi="Times New Roman"/>
                    </w:rPr>
                    <w:t>be</w:t>
                  </w:r>
                  <w:proofErr w:type="gramEnd"/>
                  <w:r w:rsidRPr="003F120A">
                    <w:rPr>
                      <w:rFonts w:ascii="Times New Roman" w:hAnsi="Times New Roman"/>
                    </w:rPr>
                    <w:t xml:space="preserve"> accurate unless the transducers are installed properly.  A critical value in determining proper placement of transducers is the Transit Time Ratio.  The ratio must be in the range of </w:t>
                  </w:r>
                  <w:r w:rsidRPr="003F120A">
                    <w:rPr>
                      <w:rFonts w:ascii="Times New Roman" w:hAnsi="Times New Roman"/>
                      <w:b/>
                    </w:rPr>
                    <w:t>100±3</w:t>
                  </w:r>
                  <w:r w:rsidRPr="003F120A">
                    <w:rPr>
                      <w:rFonts w:ascii="Times New Roman" w:hAnsi="Times New Roman"/>
                    </w:rPr>
                    <w:t>.  Please read Section §3.4 carefully to ensure accurate measurement.</w:t>
                  </w:r>
                </w:p>
              </w:txbxContent>
            </v:textbox>
          </v:shape>
        </w:pict>
      </w:r>
    </w:p>
    <w:p w:rsidR="008D7C51" w:rsidRDefault="008D7C51" w:rsidP="0002129C">
      <w:pPr>
        <w:pStyle w:val="ListParagraph"/>
        <w:tabs>
          <w:tab w:val="left" w:pos="180"/>
          <w:tab w:val="left" w:pos="450"/>
          <w:tab w:val="left" w:pos="720"/>
        </w:tabs>
        <w:ind w:left="0"/>
        <w:rPr>
          <w:rFonts w:ascii="Times New Roman" w:hAnsi="Times New Roman"/>
        </w:rPr>
      </w:pPr>
    </w:p>
    <w:p w:rsidR="002F04C4" w:rsidRPr="003C3EF1" w:rsidRDefault="002F04C4" w:rsidP="0002129C">
      <w:pPr>
        <w:pStyle w:val="ListParagraph"/>
        <w:tabs>
          <w:tab w:val="left" w:pos="180"/>
          <w:tab w:val="left" w:pos="450"/>
          <w:tab w:val="left" w:pos="720"/>
        </w:tabs>
        <w:ind w:left="0"/>
        <w:rPr>
          <w:rFonts w:ascii="Times New Roman" w:hAnsi="Times New Roman"/>
        </w:rPr>
      </w:pPr>
    </w:p>
    <w:p w:rsidR="00444DC6" w:rsidRPr="003C3EF1" w:rsidRDefault="00444DC6" w:rsidP="0002129C">
      <w:pPr>
        <w:pStyle w:val="Heading2"/>
        <w:rPr>
          <w:rFonts w:ascii="Times New Roman" w:hAnsi="Times New Roman"/>
          <w:color w:val="auto"/>
          <w:sz w:val="28"/>
          <w:szCs w:val="28"/>
        </w:rPr>
      </w:pPr>
    </w:p>
    <w:p w:rsidR="003F120A" w:rsidRDefault="003F120A" w:rsidP="0002129C">
      <w:pPr>
        <w:pStyle w:val="Heading2"/>
        <w:rPr>
          <w:rFonts w:ascii="Times New Roman" w:hAnsi="Times New Roman"/>
          <w:color w:val="auto"/>
          <w:sz w:val="28"/>
          <w:szCs w:val="28"/>
        </w:rPr>
      </w:pPr>
    </w:p>
    <w:p w:rsidR="002F04C4" w:rsidRPr="00056529" w:rsidRDefault="002F04C4" w:rsidP="00056529"/>
    <w:p w:rsidR="002F04C4" w:rsidRDefault="002F04C4" w:rsidP="0002129C">
      <w:pPr>
        <w:pStyle w:val="Heading2"/>
        <w:rPr>
          <w:rFonts w:ascii="Times New Roman" w:hAnsi="Times New Roman"/>
          <w:color w:val="auto"/>
          <w:sz w:val="28"/>
          <w:szCs w:val="28"/>
        </w:rPr>
      </w:pPr>
    </w:p>
    <w:p w:rsidR="00365A7B" w:rsidRPr="00365A7B" w:rsidRDefault="00365A7B" w:rsidP="0002129C"/>
    <w:p w:rsidR="008D7C51" w:rsidRPr="003C3EF1" w:rsidRDefault="00546B68" w:rsidP="00EE2887">
      <w:pPr>
        <w:pStyle w:val="Heading2"/>
        <w:jc w:val="both"/>
        <w:rPr>
          <w:rFonts w:ascii="Times New Roman" w:hAnsi="Times New Roman"/>
          <w:color w:val="auto"/>
          <w:sz w:val="24"/>
          <w:szCs w:val="24"/>
        </w:rPr>
      </w:pPr>
      <w:bookmarkStart w:id="125" w:name="_Toc486237317"/>
      <w:r w:rsidRPr="003C3EF1">
        <w:rPr>
          <w:rFonts w:ascii="Times New Roman" w:hAnsi="Times New Roman"/>
          <w:color w:val="auto"/>
          <w:sz w:val="24"/>
          <w:szCs w:val="24"/>
        </w:rPr>
        <w:t>§3</w:t>
      </w:r>
      <w:r w:rsidR="008D7C51" w:rsidRPr="003C3EF1">
        <w:rPr>
          <w:rFonts w:ascii="Times New Roman" w:hAnsi="Times New Roman"/>
          <w:color w:val="auto"/>
          <w:sz w:val="24"/>
          <w:szCs w:val="24"/>
        </w:rPr>
        <w:t>.4 Installation Checkup</w:t>
      </w:r>
      <w:bookmarkEnd w:id="125"/>
    </w:p>
    <w:p w:rsidR="008D7C51" w:rsidRPr="003C3EF1" w:rsidRDefault="008D7C51" w:rsidP="00EE2887">
      <w:pPr>
        <w:tabs>
          <w:tab w:val="left" w:pos="180"/>
          <w:tab w:val="left" w:pos="450"/>
          <w:tab w:val="left" w:pos="720"/>
        </w:tabs>
        <w:jc w:val="both"/>
        <w:rPr>
          <w:rFonts w:ascii="Times New Roman" w:hAnsi="Times New Roman"/>
        </w:rPr>
      </w:pPr>
      <w:r w:rsidRPr="003C3EF1">
        <w:rPr>
          <w:rFonts w:ascii="Times New Roman" w:hAnsi="Times New Roman"/>
        </w:rPr>
        <w:t xml:space="preserve">After the completion of the transducer installation, the user should check the following items: </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receiving signal strength</w:t>
      </w:r>
      <w:r w:rsidR="008924A1" w:rsidRPr="00056529">
        <w:rPr>
          <w:rFonts w:ascii="Times New Roman" w:hAnsi="Times New Roman"/>
          <w:color w:val="000000"/>
        </w:rPr>
        <w:t xml:space="preserve"> (S value) and the degree of symmetricity (</w:t>
      </w:r>
      <w:r w:rsidR="00C4700B" w:rsidRPr="00056529">
        <w:rPr>
          <w:rFonts w:ascii="Symbol" w:hAnsi="Symbol"/>
          <w:color w:val="000000"/>
        </w:rPr>
        <w:t></w:t>
      </w:r>
      <w:r w:rsidR="008924A1" w:rsidRPr="00056529">
        <w:rPr>
          <w:rFonts w:ascii="Times New Roman" w:hAnsi="Times New Roman"/>
          <w:color w:val="000000"/>
        </w:rPr>
        <w:t xml:space="preserve"> value) between upstream strength and downstream strength,</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 xml:space="preserve">The signal quality (Q value), </w:t>
      </w:r>
    </w:p>
    <w:p w:rsidR="008924A1" w:rsidRPr="00056529" w:rsidRDefault="008924A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transit time ratio</w:t>
      </w:r>
      <w:ins w:id="126" w:author="Robert Goss" w:date="2017-08-16T13:44:00Z">
        <w:r w:rsidR="000A385F">
          <w:rPr>
            <w:rFonts w:ascii="Times New Roman" w:hAnsi="Times New Roman"/>
            <w:color w:val="000000"/>
          </w:rPr>
          <w:t xml:space="preserve"> </w:t>
        </w:r>
      </w:ins>
      <w:r w:rsidR="000A385F">
        <w:rPr>
          <w:rFonts w:ascii="Times New Roman" w:hAnsi="Times New Roman"/>
          <w:color w:val="000000"/>
          <w:lang w:eastAsia="zh-CN"/>
        </w:rPr>
        <w:t>(</w:t>
      </w:r>
      <w:r w:rsidR="00ED640F" w:rsidRPr="00056529">
        <w:rPr>
          <w:rFonts w:ascii="Times New Roman" w:hAnsi="Times New Roman"/>
          <w:color w:val="000000"/>
        </w:rPr>
        <w:t>R value</w:t>
      </w:r>
      <w:r w:rsidR="008539AB">
        <w:rPr>
          <w:rFonts w:ascii="Times New Roman" w:hAnsi="Times New Roman"/>
          <w:color w:val="000000"/>
        </w:rPr>
        <w:t>)</w:t>
      </w:r>
      <w:r w:rsidR="00ED640F" w:rsidRPr="005F29F9">
        <w:rPr>
          <w:rFonts w:ascii="Times New Roman" w:hAnsi="Times New Roman" w:hint="eastAsia"/>
          <w:color w:val="000000"/>
          <w:lang w:eastAsia="zh-CN"/>
        </w:rPr>
        <w:t>.</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 xml:space="preserve">The delta time (travel time difference between the upstream and the downstream signals), </w:t>
      </w:r>
    </w:p>
    <w:p w:rsidR="008D7C51" w:rsidRPr="00056529" w:rsidRDefault="008D7C51" w:rsidP="00D011A1">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estimated liquid sound speed</w:t>
      </w:r>
      <w:r w:rsidR="008924A1" w:rsidRPr="00056529">
        <w:rPr>
          <w:rFonts w:ascii="Times New Roman" w:hAnsi="Times New Roman"/>
          <w:color w:val="000000"/>
        </w:rPr>
        <w:t>.</w:t>
      </w:r>
      <w:r w:rsidRPr="00056529">
        <w:rPr>
          <w:rFonts w:ascii="Times New Roman" w:hAnsi="Times New Roman"/>
          <w:color w:val="000000"/>
        </w:rPr>
        <w:t xml:space="preserve"> </w:t>
      </w:r>
    </w:p>
    <w:p w:rsidR="00AD061F" w:rsidRPr="00056529" w:rsidRDefault="00AD061F" w:rsidP="00EE2887">
      <w:pPr>
        <w:tabs>
          <w:tab w:val="left" w:pos="180"/>
          <w:tab w:val="left" w:pos="450"/>
          <w:tab w:val="left" w:pos="720"/>
        </w:tabs>
        <w:jc w:val="both"/>
        <w:rPr>
          <w:rFonts w:ascii="Times New Roman" w:hAnsi="Times New Roman"/>
          <w:color w:val="000000"/>
        </w:rPr>
      </w:pPr>
      <w:r w:rsidRPr="00056529">
        <w:rPr>
          <w:rFonts w:ascii="Times New Roman" w:hAnsi="Times New Roman"/>
          <w:color w:val="000000"/>
        </w:rPr>
        <w:t xml:space="preserve">The S, </w:t>
      </w:r>
      <w:r w:rsidRPr="00056529">
        <w:rPr>
          <w:rFonts w:ascii="Symbol" w:hAnsi="Symbol"/>
          <w:color w:val="000000"/>
        </w:rPr>
        <w:t></w:t>
      </w:r>
      <w:r w:rsidRPr="00056529">
        <w:rPr>
          <w:rFonts w:ascii="Symbol" w:hAnsi="Symbol"/>
          <w:color w:val="000000"/>
        </w:rPr>
        <w:t></w:t>
      </w:r>
      <w:r w:rsidRPr="00056529">
        <w:rPr>
          <w:rFonts w:ascii="Times New Roman" w:hAnsi="Times New Roman"/>
          <w:color w:val="000000"/>
        </w:rPr>
        <w:t xml:space="preserve"> Q and R values are displayed in the main window. You may press </w:t>
      </w:r>
      <w:r w:rsidRPr="005F29F9">
        <w:rPr>
          <w:rFonts w:ascii="Times New Roman" w:hAnsi="Times New Roman"/>
          <w:color w:val="000000"/>
        </w:rPr>
        <w:t xml:space="preserve">the </w:t>
      </w:r>
      <w:r w:rsidRPr="00056529">
        <w:rPr>
          <w:rFonts w:ascii="Times New Roman" w:hAnsi="Times New Roman"/>
          <w:color w:val="000000"/>
        </w:rPr>
        <w:t xml:space="preserve">View key to switch to the main window in case </w:t>
      </w:r>
      <w:r w:rsidRPr="005F29F9">
        <w:rPr>
          <w:rFonts w:ascii="Times New Roman" w:hAnsi="Times New Roman"/>
          <w:color w:val="000000"/>
        </w:rPr>
        <w:t>your</w:t>
      </w:r>
      <w:r w:rsidRPr="00056529">
        <w:rPr>
          <w:rFonts w:ascii="Times New Roman" w:hAnsi="Times New Roman"/>
          <w:color w:val="000000"/>
        </w:rPr>
        <w:t xml:space="preserve"> current window is not the main window. All the other information</w:t>
      </w:r>
      <w:r w:rsidRPr="005F29F9">
        <w:rPr>
          <w:rFonts w:ascii="Times New Roman" w:hAnsi="Times New Roman"/>
          <w:color w:val="000000"/>
        </w:rPr>
        <w:t xml:space="preserve"> can be viewed by pressing the + or – key.</w:t>
      </w:r>
    </w:p>
    <w:p w:rsidR="008D7C51" w:rsidRPr="003C3EF1" w:rsidRDefault="008D7C51" w:rsidP="00EE2887">
      <w:pPr>
        <w:tabs>
          <w:tab w:val="left" w:pos="180"/>
          <w:tab w:val="left" w:pos="450"/>
          <w:tab w:val="left" w:pos="720"/>
        </w:tabs>
        <w:jc w:val="both"/>
        <w:rPr>
          <w:rFonts w:ascii="Times New Roman" w:hAnsi="Times New Roman"/>
          <w:sz w:val="24"/>
          <w:szCs w:val="24"/>
        </w:rPr>
      </w:pPr>
      <w:r w:rsidRPr="003C3EF1">
        <w:rPr>
          <w:rFonts w:ascii="Times New Roman" w:hAnsi="Times New Roman"/>
        </w:rPr>
        <w:t>This process will ensure that the flow meter is working properly for the most reliable and accurate results.</w:t>
      </w:r>
    </w:p>
    <w:p w:rsidR="008D7C51" w:rsidRPr="00E872BD" w:rsidRDefault="00546B68" w:rsidP="00EE2887">
      <w:pPr>
        <w:pStyle w:val="Heading3"/>
        <w:jc w:val="both"/>
        <w:rPr>
          <w:rFonts w:ascii="Times New Roman" w:hAnsi="Times New Roman"/>
          <w:color w:val="auto"/>
          <w:sz w:val="24"/>
          <w:szCs w:val="24"/>
        </w:rPr>
      </w:pPr>
      <w:bookmarkStart w:id="127" w:name="_Toc486237318"/>
      <w:r w:rsidRPr="00E872BD">
        <w:rPr>
          <w:rFonts w:ascii="Times New Roman" w:hAnsi="Times New Roman"/>
          <w:color w:val="auto"/>
          <w:sz w:val="24"/>
          <w:szCs w:val="24"/>
        </w:rPr>
        <w:t>§3</w:t>
      </w:r>
      <w:r w:rsidR="008D7C51" w:rsidRPr="00E872BD">
        <w:rPr>
          <w:rFonts w:ascii="Times New Roman" w:hAnsi="Times New Roman"/>
          <w:color w:val="auto"/>
          <w:sz w:val="24"/>
          <w:szCs w:val="24"/>
        </w:rPr>
        <w:t>.4.A Signal Strength</w:t>
      </w:r>
      <w:bookmarkEnd w:id="127"/>
    </w:p>
    <w:p w:rsidR="008D7C51" w:rsidRPr="00E872BD" w:rsidRDefault="008D7C51" w:rsidP="00EE2887">
      <w:pPr>
        <w:jc w:val="both"/>
        <w:rPr>
          <w:rFonts w:ascii="Times New Roman" w:hAnsi="Times New Roman"/>
        </w:rPr>
      </w:pPr>
      <w:r w:rsidRPr="00E872BD">
        <w:rPr>
          <w:rFonts w:ascii="Times New Roman" w:hAnsi="Times New Roman"/>
        </w:rPr>
        <w:t>Signal strength</w:t>
      </w:r>
      <w:r w:rsidR="008F243A" w:rsidRPr="00E872BD">
        <w:rPr>
          <w:rFonts w:ascii="Times New Roman" w:hAnsi="Times New Roman"/>
        </w:rPr>
        <w:t>, represented as S,</w:t>
      </w:r>
      <w:r w:rsidRPr="00E872BD">
        <w:rPr>
          <w:rFonts w:ascii="Times New Roman" w:hAnsi="Times New Roman"/>
        </w:rPr>
        <w:t xml:space="preserve"> is a </w:t>
      </w:r>
      <w:r w:rsidR="00133377" w:rsidRPr="00E872BD">
        <w:rPr>
          <w:rFonts w:ascii="Times New Roman" w:hAnsi="Times New Roman"/>
        </w:rPr>
        <w:t>5 bar of signal gra</w:t>
      </w:r>
      <w:r w:rsidR="00697AFA" w:rsidRPr="00E872BD">
        <w:rPr>
          <w:rFonts w:ascii="Times New Roman" w:hAnsi="Times New Roman"/>
        </w:rPr>
        <w:t>ph</w:t>
      </w:r>
      <w:r w:rsidR="00133377" w:rsidRPr="00E872BD">
        <w:rPr>
          <w:rFonts w:ascii="Times New Roman" w:hAnsi="Times New Roman"/>
        </w:rPr>
        <w:t>ic</w:t>
      </w:r>
      <w:r w:rsidRPr="00E872BD">
        <w:rPr>
          <w:rFonts w:ascii="Times New Roman" w:hAnsi="Times New Roman"/>
        </w:rPr>
        <w:t xml:space="preserve"> that represents the amplitude of the receiving ultrasonic signals. </w:t>
      </w:r>
      <w:r w:rsidR="008F243A" w:rsidRPr="00E872BD">
        <w:rPr>
          <w:rFonts w:ascii="Times New Roman" w:hAnsi="Times New Roman"/>
        </w:rPr>
        <w:t xml:space="preserve">This value can be seen on the main menu.  </w:t>
      </w:r>
      <w:r w:rsidR="00D60CE2">
        <w:rPr>
          <w:rFonts w:ascii="Times New Roman" w:hAnsi="Times New Roman"/>
        </w:rPr>
        <w:t>When a</w:t>
      </w:r>
      <w:r w:rsidR="00133377" w:rsidRPr="00E872BD">
        <w:rPr>
          <w:rFonts w:ascii="Times New Roman" w:hAnsi="Times New Roman"/>
        </w:rPr>
        <w:t xml:space="preserve">ll </w:t>
      </w:r>
      <w:r w:rsidR="00D60CE2">
        <w:rPr>
          <w:rFonts w:ascii="Times New Roman" w:hAnsi="Times New Roman"/>
        </w:rPr>
        <w:t xml:space="preserve">of </w:t>
      </w:r>
      <w:r w:rsidR="00133377" w:rsidRPr="00E872BD">
        <w:rPr>
          <w:rFonts w:ascii="Times New Roman" w:hAnsi="Times New Roman"/>
        </w:rPr>
        <w:t>the 5 bars are empty</w:t>
      </w:r>
      <w:r w:rsidR="00D60CE2">
        <w:rPr>
          <w:rFonts w:ascii="Times New Roman" w:hAnsi="Times New Roman"/>
        </w:rPr>
        <w:t>, it</w:t>
      </w:r>
      <w:r w:rsidRPr="00E872BD">
        <w:rPr>
          <w:rFonts w:ascii="Times New Roman" w:hAnsi="Times New Roman"/>
        </w:rPr>
        <w:t xml:space="preserve"> </w:t>
      </w:r>
      <w:r w:rsidR="00D60CE2">
        <w:rPr>
          <w:rFonts w:ascii="Times New Roman" w:hAnsi="Times New Roman"/>
        </w:rPr>
        <w:t xml:space="preserve">indicates </w:t>
      </w:r>
      <w:r w:rsidRPr="00E872BD">
        <w:rPr>
          <w:rFonts w:ascii="Times New Roman" w:hAnsi="Times New Roman"/>
        </w:rPr>
        <w:t>that there are no signals detected</w:t>
      </w:r>
      <w:r w:rsidR="00D60CE2">
        <w:rPr>
          <w:rFonts w:ascii="Times New Roman" w:hAnsi="Times New Roman"/>
        </w:rPr>
        <w:t>. When all of the</w:t>
      </w:r>
      <w:r w:rsidRPr="00E872BD">
        <w:rPr>
          <w:rFonts w:ascii="Times New Roman" w:hAnsi="Times New Roman"/>
        </w:rPr>
        <w:t xml:space="preserve"> </w:t>
      </w:r>
      <w:r w:rsidR="00133377" w:rsidRPr="00E872BD">
        <w:rPr>
          <w:rFonts w:ascii="Times New Roman" w:hAnsi="Times New Roman"/>
        </w:rPr>
        <w:t>5 bars are full</w:t>
      </w:r>
      <w:r w:rsidR="00D60CE2">
        <w:rPr>
          <w:rFonts w:ascii="Times New Roman" w:hAnsi="Times New Roman"/>
        </w:rPr>
        <w:t xml:space="preserve">, it indicates that the received signal </w:t>
      </w:r>
      <w:r w:rsidRPr="00E872BD">
        <w:rPr>
          <w:rFonts w:ascii="Times New Roman" w:hAnsi="Times New Roman"/>
        </w:rPr>
        <w:t xml:space="preserve">is </w:t>
      </w:r>
      <w:r w:rsidR="00D60CE2">
        <w:rPr>
          <w:rFonts w:ascii="Times New Roman" w:hAnsi="Times New Roman"/>
        </w:rPr>
        <w:t>at its</w:t>
      </w:r>
      <w:r w:rsidRPr="00E872BD">
        <w:rPr>
          <w:rFonts w:ascii="Times New Roman" w:hAnsi="Times New Roman"/>
        </w:rPr>
        <w:t xml:space="preserve"> maximum strength. </w:t>
      </w:r>
    </w:p>
    <w:p w:rsidR="008D7C51" w:rsidRPr="00E872BD" w:rsidRDefault="008D7C51" w:rsidP="00EE2887">
      <w:pPr>
        <w:jc w:val="both"/>
        <w:rPr>
          <w:rFonts w:ascii="Times New Roman" w:hAnsi="Times New Roman"/>
        </w:rPr>
      </w:pPr>
      <w:r w:rsidRPr="00E872BD">
        <w:rPr>
          <w:rFonts w:ascii="Times New Roman" w:hAnsi="Times New Roman"/>
        </w:rPr>
        <w:t xml:space="preserve">The flow meter will operate well when the </w:t>
      </w:r>
      <w:r w:rsidRPr="00E872BD">
        <w:rPr>
          <w:rFonts w:ascii="Times New Roman" w:hAnsi="Times New Roman"/>
          <w:b/>
        </w:rPr>
        <w:t xml:space="preserve">signal strength ranges from </w:t>
      </w:r>
      <w:r w:rsidR="00133377" w:rsidRPr="00E872BD">
        <w:rPr>
          <w:rFonts w:ascii="Times New Roman" w:hAnsi="Times New Roman"/>
          <w:b/>
        </w:rPr>
        <w:t>4</w:t>
      </w:r>
      <w:r w:rsidRPr="00E872BD">
        <w:rPr>
          <w:rFonts w:ascii="Times New Roman" w:hAnsi="Times New Roman"/>
          <w:b/>
        </w:rPr>
        <w:t xml:space="preserve"> to </w:t>
      </w:r>
      <w:r w:rsidR="00133377" w:rsidRPr="00E872BD">
        <w:rPr>
          <w:rFonts w:ascii="Times New Roman" w:hAnsi="Times New Roman"/>
          <w:b/>
        </w:rPr>
        <w:t xml:space="preserve">5 </w:t>
      </w:r>
      <w:r w:rsidR="00B84828" w:rsidRPr="00E872BD">
        <w:rPr>
          <w:rFonts w:ascii="Times New Roman" w:hAnsi="Times New Roman"/>
          <w:b/>
        </w:rPr>
        <w:t xml:space="preserve">full </w:t>
      </w:r>
      <w:r w:rsidR="00133377" w:rsidRPr="00E872BD">
        <w:rPr>
          <w:rFonts w:ascii="Times New Roman" w:hAnsi="Times New Roman"/>
          <w:b/>
        </w:rPr>
        <w:t>bars</w:t>
      </w:r>
      <w:r w:rsidRPr="00E872BD">
        <w:rPr>
          <w:rFonts w:ascii="Times New Roman" w:hAnsi="Times New Roman"/>
        </w:rPr>
        <w:t xml:space="preserve">.  Regardless of the functioning range, </w:t>
      </w:r>
      <w:r w:rsidRPr="00E872BD">
        <w:rPr>
          <w:rFonts w:ascii="Times New Roman" w:hAnsi="Times New Roman"/>
          <w:b/>
        </w:rPr>
        <w:t>higher signal strength is always desirable</w:t>
      </w:r>
      <w:r w:rsidRPr="00E872BD">
        <w:rPr>
          <w:rFonts w:ascii="Times New Roman" w:hAnsi="Times New Roman"/>
        </w:rPr>
        <w:t>—the</w:t>
      </w:r>
      <w:r w:rsidR="00133377" w:rsidRPr="00E872BD">
        <w:rPr>
          <w:rFonts w:ascii="Times New Roman" w:hAnsi="Times New Roman"/>
        </w:rPr>
        <w:t xml:space="preserve"> more bars</w:t>
      </w:r>
      <w:r w:rsidRPr="00E872BD">
        <w:rPr>
          <w:rFonts w:ascii="Times New Roman" w:hAnsi="Times New Roman"/>
        </w:rPr>
        <w:t>, the more reliable and accurate the results will be.</w:t>
      </w:r>
      <w:r w:rsidR="00F4164F" w:rsidRPr="00E872BD">
        <w:rPr>
          <w:rFonts w:ascii="Times New Roman" w:hAnsi="Times New Roman"/>
        </w:rPr>
        <w:t xml:space="preserve"> </w:t>
      </w:r>
      <w:r w:rsidRPr="00E872BD">
        <w:rPr>
          <w:rFonts w:ascii="Times New Roman" w:hAnsi="Times New Roman"/>
        </w:rPr>
        <w:t>The following methods are recommended to obtain strong signals:</w:t>
      </w:r>
    </w:p>
    <w:p w:rsidR="008D7C51" w:rsidRPr="00E872BD" w:rsidRDefault="008D7C51" w:rsidP="00EE2887">
      <w:pPr>
        <w:pStyle w:val="ListParagraph"/>
        <w:numPr>
          <w:ilvl w:val="0"/>
          <w:numId w:val="16"/>
        </w:numPr>
        <w:jc w:val="both"/>
        <w:rPr>
          <w:rFonts w:ascii="Times New Roman" w:hAnsi="Times New Roman"/>
        </w:rPr>
      </w:pPr>
      <w:r w:rsidRPr="00E872BD">
        <w:rPr>
          <w:rFonts w:ascii="Times New Roman" w:hAnsi="Times New Roman"/>
        </w:rPr>
        <w:t>Make sure the pipe is in excellent condition.  Polish the outer surface of the pipe and apply more couplant between the pipe and transducers.</w:t>
      </w:r>
    </w:p>
    <w:p w:rsidR="008D7C51" w:rsidRPr="00E872BD" w:rsidRDefault="008D7C51" w:rsidP="00EE2887">
      <w:pPr>
        <w:pStyle w:val="ListParagraph"/>
        <w:numPr>
          <w:ilvl w:val="0"/>
          <w:numId w:val="16"/>
        </w:numPr>
        <w:jc w:val="both"/>
        <w:rPr>
          <w:rFonts w:ascii="Times New Roman" w:hAnsi="Times New Roman"/>
          <w:sz w:val="24"/>
          <w:szCs w:val="24"/>
        </w:rPr>
      </w:pPr>
      <w:r w:rsidRPr="00E872BD">
        <w:rPr>
          <w:rFonts w:ascii="Times New Roman" w:hAnsi="Times New Roman"/>
        </w:rPr>
        <w:t>Carefully adjust the position of the two transducers, both vertically and horizontally. Check the signal strength after each movement.  Stop at the position where the signal strength reaches a maximum. Be sure to check the transducer spacing to make sure it is still the same or very close to th</w:t>
      </w:r>
      <w:r w:rsidR="008F243A" w:rsidRPr="00E872BD">
        <w:rPr>
          <w:rFonts w:ascii="Times New Roman" w:hAnsi="Times New Roman"/>
        </w:rPr>
        <w:t xml:space="preserve">e figure displayed </w:t>
      </w:r>
      <w:r w:rsidR="008F243A" w:rsidRPr="00BF6EA1">
        <w:rPr>
          <w:rFonts w:ascii="Times New Roman" w:hAnsi="Times New Roman"/>
          <w:color w:val="000000"/>
        </w:rPr>
        <w:t>in S</w:t>
      </w:r>
      <w:r w:rsidR="007D362B" w:rsidRPr="00BF6EA1">
        <w:rPr>
          <w:rFonts w:ascii="Times New Roman" w:hAnsi="Times New Roman"/>
          <w:color w:val="000000"/>
        </w:rPr>
        <w:t>43 menu.</w:t>
      </w:r>
    </w:p>
    <w:p w:rsidR="008D7C51" w:rsidRPr="00E872BD" w:rsidRDefault="008D7C51" w:rsidP="00EE2887">
      <w:pPr>
        <w:pStyle w:val="ListParagraph"/>
        <w:numPr>
          <w:ilvl w:val="0"/>
          <w:numId w:val="16"/>
        </w:numPr>
        <w:jc w:val="both"/>
        <w:rPr>
          <w:rFonts w:ascii="Times New Roman" w:hAnsi="Times New Roman"/>
          <w:sz w:val="24"/>
          <w:szCs w:val="24"/>
        </w:rPr>
      </w:pPr>
      <w:r w:rsidRPr="00E872BD">
        <w:rPr>
          <w:rFonts w:ascii="Times New Roman" w:hAnsi="Times New Roman"/>
        </w:rPr>
        <w:t xml:space="preserve">If the current location of the transducers provides a signal strength that is </w:t>
      </w:r>
      <w:r w:rsidR="00133377" w:rsidRPr="00E872BD">
        <w:rPr>
          <w:rFonts w:ascii="Times New Roman" w:hAnsi="Times New Roman"/>
        </w:rPr>
        <w:t>less than 4 full bars</w:t>
      </w:r>
      <w:r w:rsidRPr="00E872BD">
        <w:rPr>
          <w:rFonts w:ascii="Times New Roman" w:hAnsi="Times New Roman"/>
        </w:rPr>
        <w:t>, try relocatin</w:t>
      </w:r>
      <w:r w:rsidR="001305DD" w:rsidRPr="00E872BD">
        <w:rPr>
          <w:rFonts w:ascii="Times New Roman" w:hAnsi="Times New Roman"/>
        </w:rPr>
        <w:t xml:space="preserve">g </w:t>
      </w:r>
      <w:r w:rsidR="006B741F">
        <w:rPr>
          <w:rFonts w:ascii="Times New Roman" w:hAnsi="Times New Roman"/>
        </w:rPr>
        <w:t>it to</w:t>
      </w:r>
      <w:r w:rsidR="006B741F" w:rsidRPr="00E872BD">
        <w:rPr>
          <w:rFonts w:ascii="Times New Roman" w:hAnsi="Times New Roman"/>
        </w:rPr>
        <w:t xml:space="preserve"> </w:t>
      </w:r>
      <w:r w:rsidR="001305DD" w:rsidRPr="00E872BD">
        <w:rPr>
          <w:rFonts w:ascii="Times New Roman" w:hAnsi="Times New Roman"/>
        </w:rPr>
        <w:t xml:space="preserve">a location </w:t>
      </w:r>
      <w:r w:rsidR="006B741F">
        <w:rPr>
          <w:rFonts w:ascii="Times New Roman" w:hAnsi="Times New Roman"/>
        </w:rPr>
        <w:t>with a better signal.</w:t>
      </w:r>
      <w:r w:rsidR="006B741F" w:rsidRPr="00E872BD" w:rsidDel="006B741F">
        <w:rPr>
          <w:rFonts w:ascii="Times New Roman" w:hAnsi="Times New Roman"/>
        </w:rPr>
        <w:t xml:space="preserve"> </w:t>
      </w:r>
    </w:p>
    <w:p w:rsidR="008D7C51" w:rsidRDefault="008D7C51" w:rsidP="006B741F">
      <w:pPr>
        <w:pStyle w:val="ListParagraph"/>
        <w:jc w:val="both"/>
        <w:rPr>
          <w:rFonts w:ascii="Times New Roman" w:hAnsi="Times New Roman"/>
          <w:sz w:val="24"/>
          <w:szCs w:val="24"/>
        </w:rPr>
      </w:pPr>
    </w:p>
    <w:p w:rsidR="00AD061F" w:rsidRPr="005F29F9" w:rsidRDefault="00315E68" w:rsidP="00056529">
      <w:pPr>
        <w:pStyle w:val="ListParagraph"/>
        <w:ind w:left="0"/>
        <w:jc w:val="both"/>
        <w:rPr>
          <w:rFonts w:ascii="Times New Roman" w:hAnsi="Times New Roman"/>
          <w:color w:val="000000"/>
          <w:sz w:val="24"/>
          <w:szCs w:val="24"/>
        </w:rPr>
      </w:pPr>
      <w:r w:rsidRPr="005F29F9">
        <w:rPr>
          <w:rFonts w:ascii="Times New Roman" w:hAnsi="Times New Roman"/>
          <w:color w:val="000000"/>
        </w:rPr>
        <w:t>The d</w:t>
      </w:r>
      <w:r w:rsidR="00AD061F" w:rsidRPr="005F29F9">
        <w:rPr>
          <w:rFonts w:ascii="Times New Roman" w:hAnsi="Times New Roman"/>
          <w:color w:val="000000"/>
        </w:rPr>
        <w:t>egree of symmetricity (</w:t>
      </w:r>
      <w:r w:rsidR="00AD061F" w:rsidRPr="005F29F9">
        <w:rPr>
          <w:rFonts w:ascii="Symbol" w:hAnsi="Symbol"/>
          <w:color w:val="000000"/>
        </w:rPr>
        <w:t></w:t>
      </w:r>
      <w:r w:rsidR="00AD061F" w:rsidRPr="005F29F9">
        <w:rPr>
          <w:rFonts w:ascii="Times New Roman" w:hAnsi="Times New Roman"/>
          <w:color w:val="000000"/>
        </w:rPr>
        <w:t xml:space="preserve"> value) </w:t>
      </w:r>
      <w:r w:rsidRPr="005F29F9">
        <w:rPr>
          <w:rFonts w:ascii="Times New Roman" w:hAnsi="Times New Roman"/>
          <w:color w:val="000000"/>
        </w:rPr>
        <w:t xml:space="preserve">shows the difference </w:t>
      </w:r>
      <w:r w:rsidR="00AD061F" w:rsidRPr="005F29F9">
        <w:rPr>
          <w:rFonts w:ascii="Times New Roman" w:hAnsi="Times New Roman"/>
          <w:color w:val="000000"/>
        </w:rPr>
        <w:t xml:space="preserve">between </w:t>
      </w:r>
      <w:r w:rsidR="00801104">
        <w:rPr>
          <w:rFonts w:ascii="Times New Roman" w:hAnsi="Times New Roman"/>
          <w:color w:val="000000"/>
        </w:rPr>
        <w:t xml:space="preserve">the </w:t>
      </w:r>
      <w:r w:rsidR="00AD061F" w:rsidRPr="005F29F9">
        <w:rPr>
          <w:rFonts w:ascii="Times New Roman" w:hAnsi="Times New Roman"/>
          <w:color w:val="000000"/>
        </w:rPr>
        <w:t xml:space="preserve">upstream </w:t>
      </w:r>
      <w:r w:rsidRPr="005F29F9">
        <w:rPr>
          <w:rFonts w:ascii="Times New Roman" w:hAnsi="Times New Roman"/>
          <w:color w:val="000000"/>
        </w:rPr>
        <w:t xml:space="preserve">signal </w:t>
      </w:r>
      <w:r w:rsidR="00AD061F" w:rsidRPr="005F29F9">
        <w:rPr>
          <w:rFonts w:ascii="Times New Roman" w:hAnsi="Times New Roman"/>
          <w:color w:val="000000"/>
        </w:rPr>
        <w:t>strength and</w:t>
      </w:r>
      <w:r w:rsidRPr="005F29F9">
        <w:rPr>
          <w:rFonts w:ascii="Times New Roman" w:hAnsi="Times New Roman"/>
          <w:color w:val="000000"/>
        </w:rPr>
        <w:t xml:space="preserve"> the </w:t>
      </w:r>
      <w:r w:rsidR="00AD061F" w:rsidRPr="005F29F9">
        <w:rPr>
          <w:rFonts w:ascii="Times New Roman" w:hAnsi="Times New Roman"/>
          <w:color w:val="000000"/>
        </w:rPr>
        <w:t xml:space="preserve">downstream </w:t>
      </w:r>
      <w:r w:rsidRPr="005F29F9">
        <w:rPr>
          <w:rFonts w:ascii="Times New Roman" w:hAnsi="Times New Roman"/>
          <w:color w:val="000000"/>
        </w:rPr>
        <w:t xml:space="preserve">signal </w:t>
      </w:r>
      <w:r w:rsidR="00AD061F" w:rsidRPr="005F29F9">
        <w:rPr>
          <w:rFonts w:ascii="Times New Roman" w:hAnsi="Times New Roman"/>
          <w:color w:val="000000"/>
        </w:rPr>
        <w:t>strength</w:t>
      </w:r>
      <w:r w:rsidRPr="005F29F9">
        <w:rPr>
          <w:rFonts w:ascii="Times New Roman" w:hAnsi="Times New Roman"/>
          <w:color w:val="000000"/>
        </w:rPr>
        <w:t xml:space="preserve">. Ideally, </w:t>
      </w:r>
      <w:r w:rsidRPr="005F29F9">
        <w:rPr>
          <w:rFonts w:ascii="Symbol" w:hAnsi="Symbol"/>
          <w:color w:val="000000"/>
        </w:rPr>
        <w:t></w:t>
      </w:r>
      <w:r w:rsidRPr="005F29F9">
        <w:rPr>
          <w:rFonts w:ascii="Times New Roman" w:hAnsi="Times New Roman"/>
          <w:color w:val="000000"/>
        </w:rPr>
        <w:t xml:space="preserve"> should be close to 0.0 or below 0.2. When </w:t>
      </w:r>
      <w:r w:rsidR="00801104">
        <w:rPr>
          <w:rFonts w:ascii="Times New Roman" w:hAnsi="Times New Roman"/>
          <w:color w:val="000000"/>
        </w:rPr>
        <w:t xml:space="preserve">the </w:t>
      </w:r>
      <w:r w:rsidRPr="005F29F9">
        <w:rPr>
          <w:rFonts w:ascii="Times New Roman" w:hAnsi="Times New Roman"/>
          <w:color w:val="000000"/>
        </w:rPr>
        <w:t>flow velocity</w:t>
      </w:r>
      <w:r w:rsidR="00801104">
        <w:rPr>
          <w:rFonts w:ascii="Times New Roman" w:hAnsi="Times New Roman"/>
          <w:color w:val="000000"/>
        </w:rPr>
        <w:t xml:space="preserve"> in the pipe</w:t>
      </w:r>
      <w:r w:rsidRPr="005F29F9">
        <w:rPr>
          <w:rFonts w:ascii="Times New Roman" w:hAnsi="Times New Roman"/>
          <w:color w:val="000000"/>
        </w:rPr>
        <w:t xml:space="preserve"> is </w:t>
      </w:r>
      <w:r w:rsidR="00801104">
        <w:rPr>
          <w:rFonts w:ascii="Times New Roman" w:hAnsi="Times New Roman"/>
          <w:color w:val="000000"/>
        </w:rPr>
        <w:t>high</w:t>
      </w:r>
      <w:r w:rsidRPr="005F29F9">
        <w:rPr>
          <w:rFonts w:ascii="Times New Roman" w:hAnsi="Times New Roman"/>
          <w:color w:val="000000"/>
        </w:rPr>
        <w:t xml:space="preserve">, </w:t>
      </w:r>
      <w:r w:rsidRPr="005F29F9">
        <w:rPr>
          <w:rFonts w:ascii="Symbol" w:hAnsi="Symbol"/>
          <w:color w:val="000000"/>
        </w:rPr>
        <w:t></w:t>
      </w:r>
      <w:r w:rsidRPr="005F29F9">
        <w:rPr>
          <w:rFonts w:ascii="Times New Roman" w:hAnsi="Times New Roman"/>
          <w:color w:val="000000"/>
        </w:rPr>
        <w:t xml:space="preserve"> may increase to 0.5.</w:t>
      </w:r>
    </w:p>
    <w:p w:rsidR="008D7C51" w:rsidRPr="00E872BD" w:rsidRDefault="006C5D68" w:rsidP="00EE2887">
      <w:pPr>
        <w:pStyle w:val="Heading3"/>
        <w:jc w:val="both"/>
        <w:rPr>
          <w:rFonts w:ascii="Times New Roman" w:hAnsi="Times New Roman"/>
          <w:color w:val="auto"/>
          <w:sz w:val="24"/>
          <w:szCs w:val="24"/>
        </w:rPr>
      </w:pPr>
      <w:bookmarkStart w:id="128" w:name="_Toc486237319"/>
      <w:r w:rsidRPr="00E872BD">
        <w:rPr>
          <w:rFonts w:ascii="Times New Roman" w:hAnsi="Times New Roman"/>
          <w:color w:val="auto"/>
          <w:sz w:val="24"/>
          <w:szCs w:val="24"/>
        </w:rPr>
        <w:t>§3</w:t>
      </w:r>
      <w:r w:rsidR="008D7C51" w:rsidRPr="00E872BD">
        <w:rPr>
          <w:rFonts w:ascii="Times New Roman" w:hAnsi="Times New Roman"/>
          <w:color w:val="auto"/>
          <w:sz w:val="24"/>
          <w:szCs w:val="24"/>
        </w:rPr>
        <w:t>.4.B Signal Quality</w:t>
      </w:r>
      <w:bookmarkEnd w:id="128"/>
    </w:p>
    <w:p w:rsidR="008D7C51" w:rsidRPr="00E872BD" w:rsidRDefault="008D7C51" w:rsidP="00EE2887">
      <w:pPr>
        <w:ind w:left="2"/>
        <w:jc w:val="both"/>
        <w:rPr>
          <w:rFonts w:ascii="Times New Roman" w:hAnsi="Times New Roman"/>
        </w:rPr>
      </w:pPr>
      <w:r w:rsidRPr="00E872BD">
        <w:rPr>
          <w:rFonts w:ascii="Times New Roman" w:hAnsi="Times New Roman"/>
        </w:rPr>
        <w:t xml:space="preserve">Signal quality is indicated as the Q value for this instrument. </w:t>
      </w:r>
      <w:r w:rsidR="008F243A" w:rsidRPr="00E872BD">
        <w:rPr>
          <w:rFonts w:ascii="Times New Roman" w:hAnsi="Times New Roman"/>
        </w:rPr>
        <w:t xml:space="preserve">This value can be seen on the main menu.  </w:t>
      </w:r>
      <w:r w:rsidRPr="00E872BD">
        <w:rPr>
          <w:rFonts w:ascii="Times New Roman" w:hAnsi="Times New Roman"/>
        </w:rPr>
        <w:t xml:space="preserve">A higher Q value means a higher Signal to Noise Ratio (SNR). Higher signal quality yields a higher degree of accuracy.  Under normal pipe conditions, the Q value should be in the </w:t>
      </w:r>
      <w:r w:rsidRPr="00E872BD">
        <w:rPr>
          <w:rFonts w:ascii="Times New Roman" w:hAnsi="Times New Roman"/>
          <w:b/>
        </w:rPr>
        <w:t xml:space="preserve">range of </w:t>
      </w:r>
      <w:r w:rsidR="00B84828" w:rsidRPr="00E872BD">
        <w:rPr>
          <w:rFonts w:ascii="Times New Roman" w:hAnsi="Times New Roman"/>
          <w:b/>
        </w:rPr>
        <w:t>4 to 5 full bars</w:t>
      </w:r>
      <w:r w:rsidRPr="00E872BD">
        <w:rPr>
          <w:rFonts w:ascii="Times New Roman" w:hAnsi="Times New Roman"/>
        </w:rPr>
        <w:t>.  A higher quality is always more desirable.</w:t>
      </w:r>
    </w:p>
    <w:p w:rsidR="008D7C51" w:rsidRPr="003C3EF1" w:rsidRDefault="008D7C51" w:rsidP="00EE2887">
      <w:pPr>
        <w:ind w:left="2"/>
        <w:jc w:val="both"/>
        <w:rPr>
          <w:rFonts w:ascii="Times New Roman" w:hAnsi="Times New Roman"/>
          <w:sz w:val="24"/>
          <w:szCs w:val="24"/>
        </w:rPr>
      </w:pPr>
      <w:r w:rsidRPr="003C3EF1">
        <w:rPr>
          <w:rFonts w:ascii="Times New Roman" w:hAnsi="Times New Roman"/>
          <w:sz w:val="24"/>
          <w:szCs w:val="24"/>
        </w:rPr>
        <w:t>Causes for a low Q value may be:</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t>Interference from other instruments and devices nearby</w:t>
      </w:r>
      <w:r w:rsidR="00713C0F" w:rsidRPr="003C3EF1">
        <w:rPr>
          <w:rFonts w:ascii="Times New Roman" w:hAnsi="Times New Roman"/>
        </w:rPr>
        <w:t>,</w:t>
      </w:r>
      <w:r w:rsidRPr="003C3EF1">
        <w:rPr>
          <w:rFonts w:ascii="Times New Roman" w:hAnsi="Times New Roman"/>
        </w:rPr>
        <w:t xml:space="preserve"> such as a power frequency </w:t>
      </w:r>
      <w:r w:rsidR="00410561" w:rsidRPr="00E872BD">
        <w:rPr>
          <w:rFonts w:ascii="Times New Roman" w:hAnsi="Times New Roman"/>
        </w:rPr>
        <w:t>conv</w:t>
      </w:r>
      <w:r w:rsidRPr="00E872BD">
        <w:rPr>
          <w:rFonts w:ascii="Times New Roman" w:hAnsi="Times New Roman"/>
        </w:rPr>
        <w:t>erter</w:t>
      </w:r>
      <w:r w:rsidR="00A41FF5">
        <w:rPr>
          <w:rFonts w:ascii="Times New Roman" w:hAnsi="Times New Roman"/>
        </w:rPr>
        <w:t xml:space="preserve"> or a high-voltage AC power line</w:t>
      </w:r>
      <w:r w:rsidRPr="003C3EF1">
        <w:rPr>
          <w:rFonts w:ascii="Times New Roman" w:hAnsi="Times New Roman"/>
        </w:rPr>
        <w:t>, which co</w:t>
      </w:r>
      <w:r w:rsidR="00402373" w:rsidRPr="003C3EF1">
        <w:rPr>
          <w:rFonts w:ascii="Times New Roman" w:hAnsi="Times New Roman"/>
        </w:rPr>
        <w:t xml:space="preserve">uld cause strong interference. </w:t>
      </w:r>
      <w:r w:rsidRPr="003C3EF1">
        <w:rPr>
          <w:rFonts w:ascii="Times New Roman" w:hAnsi="Times New Roman"/>
        </w:rPr>
        <w:t>If possible, relocate the flow meter to a location where interference is minimal.</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lastRenderedPageBreak/>
        <w:t xml:space="preserve">Bad sonic coupling between the transducers and the pipe. If the Q value is not in the desired range, we recommend polishing the pipe surface again.  It is important to clean the surface after polishing.  We also recommend adding more couplant.  </w:t>
      </w:r>
      <w:r w:rsidR="00327F37" w:rsidRPr="003C3EF1">
        <w:rPr>
          <w:rFonts w:ascii="Times New Roman" w:hAnsi="Times New Roman"/>
        </w:rPr>
        <w:t>Finally, t</w:t>
      </w:r>
      <w:r w:rsidRPr="003C3EF1">
        <w:rPr>
          <w:rFonts w:ascii="Times New Roman" w:hAnsi="Times New Roman"/>
        </w:rPr>
        <w:t>he pipe needs to be in the best condition possible.</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t xml:space="preserve">The selected pipe section is not conducive to accurate measurement. </w:t>
      </w:r>
      <w:r w:rsidR="00327F37" w:rsidRPr="003C3EF1">
        <w:rPr>
          <w:rFonts w:ascii="Times New Roman" w:hAnsi="Times New Roman"/>
        </w:rPr>
        <w:t xml:space="preserve">In some cases, the pipe material causes this problem with signal quality.  For example, carbon steel pipes frequently feature corroded pipe sections, which would change pipe wall thickness values.  </w:t>
      </w:r>
      <w:r w:rsidR="00F132A6" w:rsidRPr="003C3EF1">
        <w:rPr>
          <w:rFonts w:ascii="Times New Roman" w:hAnsi="Times New Roman"/>
        </w:rPr>
        <w:t xml:space="preserve">In this case, </w:t>
      </w:r>
      <w:r w:rsidR="00327F37" w:rsidRPr="003C3EF1">
        <w:rPr>
          <w:rFonts w:ascii="Times New Roman" w:hAnsi="Times New Roman"/>
        </w:rPr>
        <w:t>we recommend using the Z-method</w:t>
      </w:r>
      <w:r w:rsidR="00F132A6" w:rsidRPr="003C3EF1">
        <w:rPr>
          <w:rFonts w:ascii="Times New Roman" w:hAnsi="Times New Roman"/>
        </w:rPr>
        <w:t xml:space="preserve"> for transducer installation</w:t>
      </w:r>
      <w:r w:rsidR="00327F37" w:rsidRPr="003C3EF1">
        <w:rPr>
          <w:rFonts w:ascii="Times New Roman" w:hAnsi="Times New Roman"/>
        </w:rPr>
        <w:t>.</w:t>
      </w:r>
      <w:r w:rsidR="00F132A6" w:rsidRPr="003C3EF1">
        <w:rPr>
          <w:rFonts w:ascii="Times New Roman" w:hAnsi="Times New Roman"/>
        </w:rPr>
        <w:t xml:space="preserve">  Increase or decrease the spacing between the transducers</w:t>
      </w:r>
      <w:r w:rsidR="000B73D5" w:rsidRPr="003C3EF1">
        <w:rPr>
          <w:rFonts w:ascii="Times New Roman" w:hAnsi="Times New Roman"/>
        </w:rPr>
        <w:t xml:space="preserve"> until the ratio is 100±3</w:t>
      </w:r>
      <w:r w:rsidR="00F132A6" w:rsidRPr="003C3EF1">
        <w:rPr>
          <w:rFonts w:ascii="Times New Roman" w:hAnsi="Times New Roman"/>
        </w:rPr>
        <w:t xml:space="preserve">.  </w:t>
      </w:r>
      <w:r w:rsidR="000B73D5" w:rsidRPr="003C3EF1">
        <w:rPr>
          <w:rFonts w:ascii="Times New Roman" w:hAnsi="Times New Roman"/>
        </w:rPr>
        <w:t xml:space="preserve">See section §3.4.D for more details.  </w:t>
      </w:r>
      <w:r w:rsidR="00F132A6" w:rsidRPr="003C3EF1">
        <w:rPr>
          <w:rFonts w:ascii="Times New Roman" w:hAnsi="Times New Roman"/>
        </w:rPr>
        <w:t>The user may also move the transducers to a pipe section that is in more favorable condition.</w:t>
      </w:r>
    </w:p>
    <w:p w:rsidR="008D7C51" w:rsidRPr="003C3EF1" w:rsidRDefault="008D7C51" w:rsidP="00EE2887">
      <w:pPr>
        <w:widowControl w:val="0"/>
        <w:spacing w:after="0"/>
        <w:jc w:val="both"/>
        <w:rPr>
          <w:rFonts w:ascii="Times New Roman" w:hAnsi="Times New Roman"/>
          <w:sz w:val="24"/>
          <w:szCs w:val="24"/>
        </w:rPr>
      </w:pPr>
    </w:p>
    <w:p w:rsidR="008D7C51" w:rsidRPr="003C3EF1" w:rsidRDefault="00E34F28" w:rsidP="00EE2887">
      <w:pPr>
        <w:pStyle w:val="Heading3"/>
        <w:jc w:val="both"/>
        <w:rPr>
          <w:rFonts w:ascii="Times New Roman" w:hAnsi="Times New Roman"/>
          <w:color w:val="auto"/>
          <w:sz w:val="24"/>
          <w:szCs w:val="24"/>
        </w:rPr>
      </w:pPr>
      <w:bookmarkStart w:id="129" w:name="_Toc486237320"/>
      <w:r w:rsidRPr="003C3EF1">
        <w:rPr>
          <w:rFonts w:ascii="Times New Roman" w:hAnsi="Times New Roman"/>
          <w:color w:val="auto"/>
          <w:sz w:val="24"/>
          <w:szCs w:val="24"/>
        </w:rPr>
        <w:t>§3</w:t>
      </w:r>
      <w:r w:rsidR="008D7C51" w:rsidRPr="003C3EF1">
        <w:rPr>
          <w:rFonts w:ascii="Times New Roman" w:hAnsi="Times New Roman"/>
          <w:color w:val="auto"/>
          <w:sz w:val="24"/>
          <w:szCs w:val="24"/>
        </w:rPr>
        <w:t>.4.C Total Transit Time and Delta Time</w:t>
      </w:r>
      <w:bookmarkEnd w:id="129"/>
    </w:p>
    <w:p w:rsidR="008D7C51" w:rsidRPr="003C3EF1" w:rsidRDefault="008D7C51" w:rsidP="00EE2887">
      <w:pPr>
        <w:jc w:val="both"/>
        <w:rPr>
          <w:rFonts w:ascii="Times New Roman" w:hAnsi="Times New Roman"/>
        </w:rPr>
      </w:pPr>
      <w:r w:rsidRPr="003C3EF1">
        <w:rPr>
          <w:rFonts w:ascii="Times New Roman" w:hAnsi="Times New Roman"/>
        </w:rPr>
        <w:t>The total transit time (or traveling time) and the delta time are both displayed on menu window M23.  This window can be accessed by pressing the following series of keys:</w:t>
      </w:r>
    </w:p>
    <w:p w:rsidR="008164E3" w:rsidRPr="0052036D" w:rsidRDefault="008164E3" w:rsidP="00EE2887">
      <w:pPr>
        <w:jc w:val="both"/>
        <w:rPr>
          <w:rFonts w:ascii="Times New Roman" w:hAnsi="Times New Roman"/>
        </w:rPr>
      </w:pPr>
      <w:r w:rsidRPr="0052036D">
        <w:rPr>
          <w:rFonts w:ascii="Times New Roman" w:hAnsi="Times New Roman"/>
          <w:b/>
          <w:bdr w:val="single" w:sz="4" w:space="0" w:color="auto"/>
        </w:rPr>
        <w:t>M</w:t>
      </w:r>
      <w:proofErr w:type="gramStart"/>
      <w:r>
        <w:rPr>
          <w:rFonts w:ascii="Times New Roman" w:hAnsi="Times New Roman" w:hint="eastAsia"/>
          <w:b/>
          <w:lang w:eastAsia="zh-CN"/>
        </w:rPr>
        <w:t>→</w:t>
      </w:r>
      <w:r w:rsidRPr="0052036D">
        <w:rPr>
          <w:rFonts w:ascii="Times New Roman" w:hAnsi="Times New Roman"/>
        </w:rPr>
        <w:t>(</w:t>
      </w:r>
      <w:proofErr w:type="gramEnd"/>
      <w:r w:rsidRPr="0052036D">
        <w:rPr>
          <w:rFonts w:ascii="Times New Roman" w:hAnsi="Times New Roman"/>
        </w:rPr>
        <w:t xml:space="preserve">Diagnosis)  </w:t>
      </w:r>
      <w:r>
        <w:rPr>
          <w:rFonts w:ascii="Times New Roman" w:hAnsi="Times New Roman" w:hint="eastAsia"/>
          <w:lang w:eastAsia="zh-CN"/>
        </w:rPr>
        <w:t>→</w:t>
      </w:r>
      <w:r w:rsidRPr="0052036D">
        <w:rPr>
          <w:rFonts w:ascii="Times New Roman" w:hAnsi="Times New Roman"/>
          <w:b/>
        </w:rPr>
        <w:t>M23</w:t>
      </w:r>
      <w:r w:rsidRPr="0052036D">
        <w:rPr>
          <w:rFonts w:ascii="Times New Roman" w:hAnsi="Times New Roman"/>
        </w:rPr>
        <w:t xml:space="preserve"> (Transit Time)</w:t>
      </w:r>
    </w:p>
    <w:p w:rsidR="008D7C51" w:rsidRPr="003C3EF1" w:rsidRDefault="008D7C51" w:rsidP="00EE2887">
      <w:pPr>
        <w:jc w:val="both"/>
        <w:rPr>
          <w:rFonts w:ascii="Times New Roman" w:hAnsi="Times New Roman"/>
        </w:rPr>
      </w:pPr>
      <w:proofErr w:type="gramStart"/>
      <w:r w:rsidRPr="003C3EF1">
        <w:rPr>
          <w:rFonts w:ascii="Times New Roman" w:hAnsi="Times New Roman"/>
        </w:rPr>
        <w:t xml:space="preserve">See section </w:t>
      </w:r>
      <w:r w:rsidR="00A81CDA" w:rsidRPr="003C3EF1">
        <w:rPr>
          <w:rFonts w:ascii="Times New Roman" w:hAnsi="Times New Roman"/>
        </w:rPr>
        <w:t>§</w:t>
      </w:r>
      <w:r w:rsidRPr="003C3EF1">
        <w:rPr>
          <w:rFonts w:ascii="Times New Roman" w:hAnsi="Times New Roman"/>
        </w:rPr>
        <w:t>3.4</w:t>
      </w:r>
      <w:r w:rsidR="000B73D5" w:rsidRPr="003C3EF1">
        <w:rPr>
          <w:rFonts w:ascii="Times New Roman" w:hAnsi="Times New Roman"/>
        </w:rPr>
        <w:t>.D</w:t>
      </w:r>
      <w:r w:rsidRPr="003C3EF1">
        <w:rPr>
          <w:rFonts w:ascii="Times New Roman" w:hAnsi="Times New Roman"/>
        </w:rPr>
        <w:t xml:space="preserve"> for more details.</w:t>
      </w:r>
      <w:proofErr w:type="gramEnd"/>
      <w:r w:rsidRPr="003C3EF1">
        <w:rPr>
          <w:rFonts w:ascii="Times New Roman" w:hAnsi="Times New Roman"/>
        </w:rPr>
        <w:t xml:space="preserve">  These values are the primary data used by the instrument to calculate the flow rate. They are the </w:t>
      </w:r>
      <w:r w:rsidRPr="003C3EF1">
        <w:rPr>
          <w:rFonts w:ascii="Times New Roman" w:hAnsi="Times New Roman"/>
          <w:b/>
        </w:rPr>
        <w:t>most important values calculated by the flow meter</w:t>
      </w:r>
      <w:r w:rsidRPr="003C3EF1">
        <w:rPr>
          <w:rFonts w:ascii="Times New Roman" w:hAnsi="Times New Roman"/>
        </w:rPr>
        <w:t xml:space="preserve">.  </w:t>
      </w:r>
      <w:r w:rsidR="00A81CDA" w:rsidRPr="003C3EF1">
        <w:rPr>
          <w:rFonts w:ascii="Times New Roman" w:hAnsi="Times New Roman"/>
        </w:rPr>
        <w:t>T</w:t>
      </w:r>
      <w:r w:rsidRPr="003C3EF1">
        <w:rPr>
          <w:rFonts w:ascii="Times New Roman" w:hAnsi="Times New Roman"/>
        </w:rPr>
        <w:t>he measured flow rate will vary as the total transit time and delta time vary.   The</w:t>
      </w:r>
      <w:r w:rsidR="00A81CDA" w:rsidRPr="003C3EF1">
        <w:rPr>
          <w:rFonts w:ascii="Times New Roman" w:hAnsi="Times New Roman"/>
        </w:rPr>
        <w:t>refore, the</w:t>
      </w:r>
      <w:r w:rsidRPr="003C3EF1">
        <w:rPr>
          <w:rFonts w:ascii="Times New Roman" w:hAnsi="Times New Roman"/>
        </w:rPr>
        <w:t xml:space="preserve"> total transit time should remain stable or fluctuate only very slightly.</w:t>
      </w:r>
      <w:r w:rsidR="00A81CDA" w:rsidRPr="003C3EF1">
        <w:rPr>
          <w:rFonts w:ascii="Times New Roman" w:hAnsi="Times New Roman"/>
          <w:b/>
        </w:rPr>
        <w:t xml:space="preserve">  The device will adjust for any variance on its own until it is stable.</w:t>
      </w:r>
    </w:p>
    <w:p w:rsidR="008D7C51" w:rsidRPr="003C3EF1" w:rsidRDefault="008D7C51" w:rsidP="00EE2887">
      <w:pPr>
        <w:jc w:val="both"/>
        <w:rPr>
          <w:rFonts w:ascii="Times New Roman" w:hAnsi="Times New Roman"/>
        </w:rPr>
      </w:pPr>
    </w:p>
    <w:p w:rsidR="008D7C51" w:rsidRPr="003C3EF1" w:rsidRDefault="008D7C51" w:rsidP="00EE2887">
      <w:pPr>
        <w:jc w:val="both"/>
        <w:rPr>
          <w:rFonts w:ascii="Times New Roman" w:hAnsi="Times New Roman"/>
        </w:rPr>
      </w:pPr>
      <w:r w:rsidRPr="003C3EF1">
        <w:rPr>
          <w:rFonts w:ascii="Times New Roman" w:hAnsi="Times New Roman"/>
        </w:rPr>
        <w:t xml:space="preserve">The </w:t>
      </w:r>
      <w:r w:rsidRPr="003C3EF1">
        <w:rPr>
          <w:rFonts w:ascii="Times New Roman" w:hAnsi="Times New Roman"/>
          <w:b/>
        </w:rPr>
        <w:t>delta time</w:t>
      </w:r>
      <w:r w:rsidR="00493CDE">
        <w:rPr>
          <w:rFonts w:ascii="Times New Roman" w:hAnsi="Times New Roman"/>
          <w:b/>
        </w:rPr>
        <w:t>, or delta t,</w:t>
      </w:r>
      <w:r w:rsidR="00493CDE" w:rsidRPr="00E872BD">
        <w:rPr>
          <w:rFonts w:ascii="Times New Roman" w:hAnsi="Times New Roman"/>
        </w:rPr>
        <w:t xml:space="preserve"> is the transit</w:t>
      </w:r>
      <w:r w:rsidR="00493CDE">
        <w:rPr>
          <w:rFonts w:ascii="Times New Roman" w:hAnsi="Times New Roman"/>
        </w:rPr>
        <w:t xml:space="preserve"> time difference between the upstream transit time and the downstream transit time. It</w:t>
      </w:r>
      <w:r w:rsidRPr="003C3EF1">
        <w:rPr>
          <w:rFonts w:ascii="Times New Roman" w:hAnsi="Times New Roman"/>
        </w:rPr>
        <w:t xml:space="preserve"> normally varies less than 20%. </w:t>
      </w:r>
      <w:r w:rsidRPr="003C3EF1">
        <w:rPr>
          <w:rFonts w:ascii="Times New Roman" w:hAnsi="Times New Roman"/>
          <w:b/>
        </w:rPr>
        <w:t xml:space="preserve">If the variation exceeds 20% in either positive or negative direction, </w:t>
      </w:r>
      <w:r w:rsidR="009961DD" w:rsidRPr="003C3EF1">
        <w:rPr>
          <w:rFonts w:ascii="Times New Roman" w:hAnsi="Times New Roman"/>
          <w:b/>
        </w:rPr>
        <w:t>there may have been errors in the installation of the transducers</w:t>
      </w:r>
      <w:r w:rsidRPr="003C3EF1">
        <w:rPr>
          <w:rFonts w:ascii="Times New Roman" w:hAnsi="Times New Roman"/>
          <w:b/>
        </w:rPr>
        <w:t>.</w:t>
      </w:r>
      <w:r w:rsidRPr="003C3EF1">
        <w:rPr>
          <w:rFonts w:ascii="Times New Roman" w:hAnsi="Times New Roman"/>
        </w:rPr>
        <w:t xml:space="preserve">  The user should examine the installation site for any apparent problems.</w:t>
      </w:r>
      <w:r w:rsidR="003D17C3" w:rsidRPr="003C3EF1">
        <w:rPr>
          <w:rFonts w:ascii="Times New Roman" w:hAnsi="Times New Roman"/>
        </w:rPr>
        <w:t xml:space="preserve">  The following list shows some common examples of installation errors that cause inaccuracies</w:t>
      </w:r>
      <w:r w:rsidR="00713C0F" w:rsidRPr="003C3EF1">
        <w:rPr>
          <w:rFonts w:ascii="Times New Roman" w:hAnsi="Times New Roman"/>
        </w:rPr>
        <w:t xml:space="preserve"> </w:t>
      </w:r>
      <w:r w:rsidR="00DF4921" w:rsidRPr="003C3EF1">
        <w:rPr>
          <w:rFonts w:ascii="Times New Roman" w:hAnsi="Times New Roman"/>
        </w:rPr>
        <w:t>in measurement</w:t>
      </w:r>
      <w:r w:rsidR="003D17C3" w:rsidRPr="003C3EF1">
        <w:rPr>
          <w:rFonts w:ascii="Times New Roman" w:hAnsi="Times New Roman"/>
        </w:rPr>
        <w:t>:</w:t>
      </w:r>
    </w:p>
    <w:p w:rsidR="000D05A3" w:rsidRPr="003C3EF1" w:rsidRDefault="000D05A3" w:rsidP="00EE2887">
      <w:pPr>
        <w:pStyle w:val="ListParagraph"/>
        <w:numPr>
          <w:ilvl w:val="0"/>
          <w:numId w:val="26"/>
        </w:numPr>
        <w:jc w:val="both"/>
        <w:rPr>
          <w:rFonts w:ascii="Times New Roman" w:hAnsi="Times New Roman"/>
        </w:rPr>
      </w:pPr>
      <w:r w:rsidRPr="003C3EF1">
        <w:rPr>
          <w:rFonts w:ascii="Times New Roman" w:hAnsi="Times New Roman"/>
        </w:rPr>
        <w:t xml:space="preserve">There may be </w:t>
      </w:r>
      <w:r w:rsidRPr="003C3EF1">
        <w:rPr>
          <w:rFonts w:ascii="Times New Roman" w:hAnsi="Times New Roman"/>
          <w:b/>
        </w:rPr>
        <w:t>insufficient couplant</w:t>
      </w:r>
      <w:r w:rsidRPr="003C3EF1">
        <w:rPr>
          <w:rFonts w:ascii="Times New Roman" w:hAnsi="Times New Roman"/>
        </w:rPr>
        <w:t xml:space="preserve"> between the transducers and the pipe surface.</w:t>
      </w:r>
    </w:p>
    <w:p w:rsidR="003D17C3" w:rsidRPr="003C3EF1" w:rsidRDefault="003D17C3" w:rsidP="00EE2887">
      <w:pPr>
        <w:pStyle w:val="ListParagraph"/>
        <w:numPr>
          <w:ilvl w:val="0"/>
          <w:numId w:val="26"/>
        </w:numPr>
        <w:jc w:val="both"/>
        <w:rPr>
          <w:rFonts w:ascii="Times New Roman" w:hAnsi="Times New Roman"/>
        </w:rPr>
      </w:pPr>
      <w:r w:rsidRPr="003C3EF1">
        <w:rPr>
          <w:rFonts w:ascii="Times New Roman" w:hAnsi="Times New Roman"/>
        </w:rPr>
        <w:t>The transducer</w:t>
      </w:r>
      <w:r w:rsidR="000D05A3" w:rsidRPr="003C3EF1">
        <w:rPr>
          <w:rFonts w:ascii="Times New Roman" w:hAnsi="Times New Roman"/>
        </w:rPr>
        <w:t>s</w:t>
      </w:r>
      <w:r w:rsidRPr="003C3EF1">
        <w:rPr>
          <w:rFonts w:ascii="Times New Roman" w:hAnsi="Times New Roman"/>
        </w:rPr>
        <w:t xml:space="preserve"> may not be spaced correctly or may have been placed in a non-favorable location.  Either of these issues will cause </w:t>
      </w:r>
      <w:r w:rsidRPr="003C3EF1">
        <w:rPr>
          <w:rFonts w:ascii="Times New Roman" w:hAnsi="Times New Roman"/>
          <w:b/>
        </w:rPr>
        <w:t>weak signal strength and quality</w:t>
      </w:r>
      <w:r w:rsidRPr="003C3EF1">
        <w:rPr>
          <w:rFonts w:ascii="Times New Roman" w:hAnsi="Times New Roman"/>
        </w:rPr>
        <w:t>.</w:t>
      </w:r>
    </w:p>
    <w:p w:rsidR="000D05A3" w:rsidRPr="003C3EF1" w:rsidRDefault="00A179D6" w:rsidP="00EE2887">
      <w:pPr>
        <w:pStyle w:val="ListParagraph"/>
        <w:numPr>
          <w:ilvl w:val="0"/>
          <w:numId w:val="26"/>
        </w:numPr>
        <w:jc w:val="both"/>
        <w:rPr>
          <w:rFonts w:ascii="Times New Roman" w:hAnsi="Times New Roman"/>
        </w:rPr>
      </w:pPr>
      <w:r w:rsidRPr="003C3EF1">
        <w:rPr>
          <w:rFonts w:ascii="Times New Roman" w:hAnsi="Times New Roman"/>
        </w:rPr>
        <w:t>The pipe may be only partially full or there may be air bubbles.  If this is the case</w:t>
      </w:r>
      <w:r w:rsidR="000D05A3" w:rsidRPr="003C3EF1">
        <w:rPr>
          <w:rFonts w:ascii="Times New Roman" w:hAnsi="Times New Roman"/>
        </w:rPr>
        <w:t xml:space="preserve">, the logarithm used to calculate the flow rate will not yield accurate readings.  </w:t>
      </w:r>
      <w:r w:rsidR="000D05A3" w:rsidRPr="003C3EF1">
        <w:rPr>
          <w:rFonts w:ascii="Times New Roman" w:hAnsi="Times New Roman"/>
          <w:b/>
        </w:rPr>
        <w:t xml:space="preserve">Make sure that the pipe is completely full and that there </w:t>
      </w:r>
      <w:proofErr w:type="gramStart"/>
      <w:r w:rsidR="000D05A3" w:rsidRPr="003C3EF1">
        <w:rPr>
          <w:rFonts w:ascii="Times New Roman" w:hAnsi="Times New Roman"/>
          <w:b/>
        </w:rPr>
        <w:t>are no air</w:t>
      </w:r>
      <w:proofErr w:type="gramEnd"/>
      <w:r w:rsidR="000D05A3" w:rsidRPr="003C3EF1">
        <w:rPr>
          <w:rFonts w:ascii="Times New Roman" w:hAnsi="Times New Roman"/>
          <w:b/>
        </w:rPr>
        <w:t xml:space="preserve"> bubbles in the line.</w:t>
      </w:r>
    </w:p>
    <w:p w:rsidR="0060617F" w:rsidRPr="003C3EF1" w:rsidRDefault="0060617F" w:rsidP="00EE2887">
      <w:pPr>
        <w:pStyle w:val="ListParagraph"/>
        <w:numPr>
          <w:ilvl w:val="0"/>
          <w:numId w:val="26"/>
        </w:numPr>
        <w:jc w:val="both"/>
        <w:rPr>
          <w:rFonts w:ascii="Times New Roman" w:hAnsi="Times New Roman"/>
        </w:rPr>
      </w:pPr>
      <w:r w:rsidRPr="003C3EF1">
        <w:rPr>
          <w:rFonts w:ascii="Times New Roman" w:hAnsi="Times New Roman"/>
        </w:rPr>
        <w:t xml:space="preserve">The </w:t>
      </w:r>
      <w:r w:rsidRPr="003C3EF1">
        <w:rPr>
          <w:rFonts w:ascii="Times New Roman" w:hAnsi="Times New Roman"/>
          <w:b/>
        </w:rPr>
        <w:t>wall thickness values may be incorrect</w:t>
      </w:r>
      <w:r w:rsidRPr="003C3EF1">
        <w:rPr>
          <w:rFonts w:ascii="Times New Roman" w:hAnsi="Times New Roman"/>
        </w:rPr>
        <w:t>.  The error may have resulted from corrosion on the pipe.</w:t>
      </w:r>
      <w:r w:rsidR="009961DD" w:rsidRPr="003C3EF1">
        <w:rPr>
          <w:rFonts w:ascii="Times New Roman" w:hAnsi="Times New Roman"/>
        </w:rPr>
        <w:t xml:space="preserve">  Use the Z-method of installation or move to a more favorable location.</w:t>
      </w:r>
    </w:p>
    <w:p w:rsidR="008D7C51" w:rsidRPr="003C3EF1" w:rsidRDefault="008D7C51" w:rsidP="00EE2887">
      <w:pPr>
        <w:jc w:val="both"/>
        <w:rPr>
          <w:rFonts w:ascii="Times New Roman" w:hAnsi="Times New Roman"/>
        </w:rPr>
      </w:pPr>
    </w:p>
    <w:p w:rsidR="008D7C51" w:rsidRPr="003C3EF1" w:rsidRDefault="00FC68BA" w:rsidP="00EE2887">
      <w:pPr>
        <w:pStyle w:val="Heading3"/>
        <w:jc w:val="both"/>
        <w:rPr>
          <w:rFonts w:ascii="Times New Roman" w:hAnsi="Times New Roman"/>
          <w:color w:val="auto"/>
          <w:sz w:val="24"/>
          <w:szCs w:val="24"/>
        </w:rPr>
      </w:pPr>
      <w:bookmarkStart w:id="130" w:name="_Toc486237321"/>
      <w:r w:rsidRPr="003C3EF1">
        <w:rPr>
          <w:rFonts w:ascii="Times New Roman" w:hAnsi="Times New Roman"/>
          <w:color w:val="auto"/>
          <w:sz w:val="24"/>
          <w:szCs w:val="24"/>
        </w:rPr>
        <w:t>§3</w:t>
      </w:r>
      <w:r w:rsidR="008D7C51" w:rsidRPr="003C3EF1">
        <w:rPr>
          <w:rFonts w:ascii="Times New Roman" w:hAnsi="Times New Roman"/>
          <w:color w:val="auto"/>
          <w:sz w:val="24"/>
          <w:szCs w:val="24"/>
        </w:rPr>
        <w:t>.4.D Transit Time Ratio</w:t>
      </w:r>
      <w:bookmarkEnd w:id="130"/>
    </w:p>
    <w:p w:rsidR="00ED29C8" w:rsidRPr="00A10243" w:rsidRDefault="008D7C51" w:rsidP="00EE2887">
      <w:pPr>
        <w:jc w:val="both"/>
        <w:rPr>
          <w:rFonts w:ascii="Times New Roman" w:hAnsi="Times New Roman"/>
        </w:rPr>
      </w:pPr>
      <w:r w:rsidRPr="00A10243">
        <w:rPr>
          <w:rFonts w:ascii="Times New Roman" w:hAnsi="Times New Roman"/>
        </w:rPr>
        <w:t>This ratio</w:t>
      </w:r>
      <w:r w:rsidR="00FD366A" w:rsidRPr="00A10243">
        <w:rPr>
          <w:rFonts w:ascii="Times New Roman" w:hAnsi="Times New Roman"/>
        </w:rPr>
        <w:t>, R,</w:t>
      </w:r>
      <w:r w:rsidRPr="00A10243">
        <w:rPr>
          <w:rFonts w:ascii="Times New Roman" w:hAnsi="Times New Roman"/>
        </w:rPr>
        <w:t xml:space="preserve"> is used to check the quality of the transducer installation</w:t>
      </w:r>
      <w:r w:rsidR="001F2909" w:rsidRPr="00A10243">
        <w:rPr>
          <w:rFonts w:ascii="Times New Roman" w:hAnsi="Times New Roman"/>
        </w:rPr>
        <w:t>.  It also verifies</w:t>
      </w:r>
      <w:r w:rsidRPr="00A10243">
        <w:rPr>
          <w:rFonts w:ascii="Times New Roman" w:hAnsi="Times New Roman"/>
        </w:rPr>
        <w:t xml:space="preserve"> whether the entered pipe parameters are consistent to their actual values. If the pipe parameters are correct and the transducers are installed properly, the transit time ratio should be in the </w:t>
      </w:r>
      <w:r w:rsidRPr="00A10243">
        <w:rPr>
          <w:rFonts w:ascii="Times New Roman" w:hAnsi="Times New Roman"/>
          <w:b/>
        </w:rPr>
        <w:t>range of 100±3</w:t>
      </w:r>
      <w:r w:rsidRPr="00A10243">
        <w:rPr>
          <w:rFonts w:ascii="Times New Roman" w:hAnsi="Times New Roman"/>
        </w:rPr>
        <w:t xml:space="preserve">. </w:t>
      </w:r>
    </w:p>
    <w:p w:rsidR="008D7C51" w:rsidRPr="00A10243" w:rsidRDefault="008D7C51" w:rsidP="00EE2887">
      <w:pPr>
        <w:jc w:val="both"/>
        <w:rPr>
          <w:rFonts w:ascii="Times New Roman" w:hAnsi="Times New Roman"/>
        </w:rPr>
      </w:pPr>
      <w:r w:rsidRPr="00A10243">
        <w:rPr>
          <w:rFonts w:ascii="Times New Roman" w:hAnsi="Times New Roman"/>
        </w:rPr>
        <w:t xml:space="preserve">If this range is not met, the user should verify the following: </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The entered pipe parameters are correct</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 xml:space="preserve">The actual spacing of the transducers </w:t>
      </w:r>
      <w:r w:rsidR="00D70FD4" w:rsidRPr="00A10243">
        <w:rPr>
          <w:rFonts w:ascii="Times New Roman" w:hAnsi="Times New Roman"/>
        </w:rPr>
        <w:t xml:space="preserve">is </w:t>
      </w:r>
      <w:r w:rsidRPr="00A10243">
        <w:rPr>
          <w:rFonts w:ascii="Times New Roman" w:hAnsi="Times New Roman"/>
        </w:rPr>
        <w:t xml:space="preserve">the same as or close to what </w:t>
      </w:r>
      <w:r w:rsidR="00D70FD4" w:rsidRPr="00A10243">
        <w:rPr>
          <w:rFonts w:ascii="Times New Roman" w:hAnsi="Times New Roman"/>
        </w:rPr>
        <w:t xml:space="preserve">is </w:t>
      </w:r>
      <w:r w:rsidRPr="00A10243">
        <w:rPr>
          <w:rFonts w:ascii="Times New Roman" w:hAnsi="Times New Roman"/>
        </w:rPr>
        <w:t>shown on window S</w:t>
      </w:r>
      <w:r w:rsidR="008F243A" w:rsidRPr="00A10243">
        <w:rPr>
          <w:rFonts w:ascii="Times New Roman" w:hAnsi="Times New Roman"/>
        </w:rPr>
        <w:t>1, Step 5 (see Section §</w:t>
      </w:r>
      <w:r w:rsidR="00071FBB">
        <w:rPr>
          <w:rFonts w:ascii="Times New Roman" w:hAnsi="Times New Roman"/>
        </w:rPr>
        <w:t>3</w:t>
      </w:r>
      <w:r w:rsidRPr="00A10243">
        <w:rPr>
          <w:rFonts w:ascii="Times New Roman" w:hAnsi="Times New Roman"/>
        </w:rPr>
        <w:t>)</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The transducers are installed properly and are facing the right direction</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lastRenderedPageBreak/>
        <w:t>The mounting location is stable</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w:t>
      </w:r>
      <w:r w:rsidR="001F2909" w:rsidRPr="00A10243">
        <w:rPr>
          <w:rFonts w:ascii="Times New Roman" w:hAnsi="Times New Roman"/>
        </w:rPr>
        <w:t>he pipe-</w:t>
      </w:r>
      <w:r w:rsidRPr="00A10243">
        <w:rPr>
          <w:rFonts w:ascii="Times New Roman" w:hAnsi="Times New Roman"/>
        </w:rPr>
        <w:t xml:space="preserve">run upstream and downstream of the transducers is straight </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w:t>
      </w:r>
      <w:r w:rsidR="001F2909" w:rsidRPr="00A10243">
        <w:rPr>
          <w:rFonts w:ascii="Times New Roman" w:hAnsi="Times New Roman"/>
        </w:rPr>
        <w:t>e pipe is in adeq</w:t>
      </w:r>
      <w:r w:rsidR="00D70FD4" w:rsidRPr="00A10243">
        <w:rPr>
          <w:rFonts w:ascii="Times New Roman" w:hAnsi="Times New Roman"/>
        </w:rPr>
        <w:t>uate condition(</w:t>
      </w:r>
      <w:r w:rsidR="001F2909" w:rsidRPr="00A10243">
        <w:rPr>
          <w:rFonts w:ascii="Times New Roman" w:hAnsi="Times New Roman"/>
        </w:rPr>
        <w:t>the most common pipe quality issues are</w:t>
      </w:r>
      <w:r w:rsidRPr="00A10243">
        <w:rPr>
          <w:rFonts w:ascii="Times New Roman" w:hAnsi="Times New Roman"/>
        </w:rPr>
        <w:t xml:space="preserve"> too much corrosion or </w:t>
      </w:r>
      <w:r w:rsidR="001F2909" w:rsidRPr="00A10243">
        <w:rPr>
          <w:rFonts w:ascii="Times New Roman" w:hAnsi="Times New Roman"/>
        </w:rPr>
        <w:t xml:space="preserve">too much </w:t>
      </w:r>
      <w:r w:rsidRPr="00A10243">
        <w:rPr>
          <w:rFonts w:ascii="Times New Roman" w:hAnsi="Times New Roman"/>
        </w:rPr>
        <w:t>deposition inside the pipe</w:t>
      </w:r>
      <w:r w:rsidR="00D70FD4" w:rsidRPr="00A10243">
        <w:rPr>
          <w:rFonts w:ascii="Times New Roman" w:hAnsi="Times New Roman"/>
        </w:rPr>
        <w:t>)</w:t>
      </w:r>
    </w:p>
    <w:p w:rsidR="00ED29C8" w:rsidRPr="00A10243" w:rsidRDefault="008D7C51" w:rsidP="00B87EA1">
      <w:pPr>
        <w:widowControl w:val="0"/>
        <w:numPr>
          <w:ilvl w:val="0"/>
          <w:numId w:val="19"/>
        </w:numPr>
        <w:spacing w:after="0"/>
        <w:jc w:val="both"/>
        <w:rPr>
          <w:rFonts w:ascii="Times New Roman" w:hAnsi="Times New Roman"/>
        </w:rPr>
      </w:pPr>
      <w:r w:rsidRPr="00A10243">
        <w:rPr>
          <w:rFonts w:ascii="Times New Roman" w:hAnsi="Times New Roman"/>
        </w:rPr>
        <w:t>There are no interference sources inside the pipe</w:t>
      </w:r>
    </w:p>
    <w:p w:rsidR="00ED29C8" w:rsidRPr="00A10243" w:rsidRDefault="00ED29C8" w:rsidP="00056529">
      <w:pPr>
        <w:widowControl w:val="0"/>
        <w:numPr>
          <w:ilvl w:val="0"/>
          <w:numId w:val="19"/>
        </w:numPr>
        <w:spacing w:after="0"/>
        <w:jc w:val="both"/>
        <w:rPr>
          <w:rFonts w:ascii="Times New Roman" w:hAnsi="Times New Roman"/>
        </w:rPr>
      </w:pPr>
      <w:r w:rsidRPr="00A10243">
        <w:rPr>
          <w:rFonts w:ascii="Times New Roman" w:hAnsi="Times New Roman"/>
        </w:rPr>
        <w:t xml:space="preserve"> For RS2 transducer, if you see the ratio is less than 90%</w:t>
      </w:r>
      <w:r w:rsidR="00436CA0" w:rsidRPr="00A10243">
        <w:rPr>
          <w:rFonts w:ascii="Times New Roman" w:hAnsi="Times New Roman"/>
        </w:rPr>
        <w:t xml:space="preserve"> and the pipe is DN20 or smaller</w:t>
      </w:r>
      <w:r w:rsidRPr="00A10243">
        <w:rPr>
          <w:rFonts w:ascii="Times New Roman" w:hAnsi="Times New Roman"/>
        </w:rPr>
        <w:t>, please try to program the transducer as following:</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Press S4 to enter into XDUCER TYPE menu. </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Select User Defined, press ENT to modify</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1/4</w:t>
      </w:r>
      <w:r w:rsidR="00B255D3" w:rsidRPr="00A10243">
        <w:rPr>
          <w:rFonts w:ascii="Times New Roman" w:hAnsi="Times New Roman"/>
        </w:rPr>
        <w:t xml:space="preserve"> </w:t>
      </w:r>
      <w:r w:rsidRPr="00A10243">
        <w:rPr>
          <w:rFonts w:ascii="Times New Roman" w:hAnsi="Times New Roman"/>
        </w:rPr>
        <w:t>menu, enter 38</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2/4</w:t>
      </w:r>
      <w:r w:rsidRPr="00A10243">
        <w:rPr>
          <w:rFonts w:ascii="Times New Roman" w:hAnsi="Times New Roman"/>
        </w:rPr>
        <w:t xml:space="preserve"> menu, enter 2267m/s or 7438ft/s</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3/4</w:t>
      </w:r>
      <w:r w:rsidR="00B255D3" w:rsidRPr="00A10243">
        <w:rPr>
          <w:rFonts w:ascii="Times New Roman" w:hAnsi="Times New Roman"/>
        </w:rPr>
        <w:t xml:space="preserve"> </w:t>
      </w:r>
      <w:r w:rsidRPr="00A10243">
        <w:rPr>
          <w:rFonts w:ascii="Times New Roman" w:hAnsi="Times New Roman"/>
        </w:rPr>
        <w:t xml:space="preserve">menu, </w:t>
      </w:r>
      <w:r w:rsidR="00C7647A" w:rsidRPr="00A10243">
        <w:rPr>
          <w:rFonts w:ascii="Times New Roman" w:hAnsi="Times New Roman"/>
        </w:rPr>
        <w:t>no change</w:t>
      </w:r>
    </w:p>
    <w:p w:rsidR="00C7647A" w:rsidRPr="00A10243" w:rsidRDefault="00C7647A"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4/4</w:t>
      </w:r>
      <w:r w:rsidR="00B255D3" w:rsidRPr="00A10243">
        <w:rPr>
          <w:rFonts w:ascii="Times New Roman" w:hAnsi="Times New Roman"/>
        </w:rPr>
        <w:t xml:space="preserve"> </w:t>
      </w:r>
      <w:r w:rsidRPr="00A10243">
        <w:rPr>
          <w:rFonts w:ascii="Times New Roman" w:hAnsi="Times New Roman"/>
        </w:rPr>
        <w:t>menu, enter 4.16us</w:t>
      </w:r>
    </w:p>
    <w:p w:rsidR="00C7647A" w:rsidRPr="00A10243" w:rsidRDefault="00C7647A" w:rsidP="00056529">
      <w:pPr>
        <w:widowControl w:val="0"/>
        <w:numPr>
          <w:ilvl w:val="1"/>
          <w:numId w:val="19"/>
        </w:numPr>
        <w:spacing w:after="0"/>
        <w:jc w:val="both"/>
        <w:rPr>
          <w:rFonts w:ascii="Times New Roman" w:hAnsi="Times New Roman"/>
        </w:rPr>
      </w:pPr>
      <w:r w:rsidRPr="00A10243">
        <w:rPr>
          <w:rFonts w:ascii="Times New Roman" w:hAnsi="Times New Roman"/>
        </w:rPr>
        <w:t>Go back to the main window. You should see R has increase to somewhere in 100+/-3 range</w:t>
      </w:r>
    </w:p>
    <w:p w:rsidR="008D7C51" w:rsidRPr="00056529" w:rsidRDefault="008D7C51" w:rsidP="00056529">
      <w:pPr>
        <w:widowControl w:val="0"/>
        <w:spacing w:after="0"/>
        <w:ind w:left="360"/>
        <w:jc w:val="both"/>
        <w:rPr>
          <w:rFonts w:ascii="Times New Roman" w:hAnsi="Times New Roman"/>
          <w:color w:val="FF0000"/>
        </w:rPr>
      </w:pPr>
    </w:p>
    <w:p w:rsidR="008D7C51" w:rsidRPr="003C3EF1" w:rsidRDefault="008D7C51" w:rsidP="00EE2887">
      <w:pPr>
        <w:widowControl w:val="0"/>
        <w:spacing w:after="0"/>
        <w:ind w:left="360"/>
        <w:jc w:val="both"/>
        <w:rPr>
          <w:rFonts w:ascii="Times New Roman" w:hAnsi="Times New Roman"/>
        </w:rPr>
      </w:pPr>
    </w:p>
    <w:p w:rsidR="00524F5A" w:rsidRPr="003C3EF1" w:rsidRDefault="00C172EA" w:rsidP="00056529">
      <w:pPr>
        <w:widowControl w:val="0"/>
        <w:spacing w:after="0"/>
        <w:rPr>
          <w:rFonts w:ascii="Times New Roman" w:hAnsi="Times New Roman"/>
        </w:rPr>
      </w:pPr>
      <w:r w:rsidRPr="003C3EF1">
        <w:rPr>
          <w:rFonts w:ascii="Times New Roman" w:hAnsi="Times New Roman"/>
        </w:rPr>
        <w:t>Please refer to Appendix §</w:t>
      </w:r>
      <w:r w:rsidR="00071FBB">
        <w:rPr>
          <w:rFonts w:ascii="Times New Roman" w:hAnsi="Times New Roman"/>
        </w:rPr>
        <w:t>10</w:t>
      </w:r>
      <w:r w:rsidR="008D7C51" w:rsidRPr="003C3EF1">
        <w:rPr>
          <w:rFonts w:ascii="Times New Roman" w:hAnsi="Times New Roman"/>
        </w:rPr>
        <w:t>.2</w:t>
      </w:r>
      <w:r w:rsidR="00A96704">
        <w:rPr>
          <w:rFonts w:ascii="Times New Roman" w:hAnsi="Times New Roman"/>
        </w:rPr>
        <w:t xml:space="preserve"> for more installation details.</w:t>
      </w:r>
      <w:r w:rsidR="00524F5A" w:rsidRPr="003C3EF1">
        <w:rPr>
          <w:rFonts w:ascii="Times New Roman" w:hAnsi="Times New Roman"/>
        </w:rPr>
        <w:br w:type="page"/>
      </w:r>
    </w:p>
    <w:p w:rsidR="008D7C51" w:rsidRPr="003C3EF1" w:rsidRDefault="008D7C51" w:rsidP="007E5F7C">
      <w:pPr>
        <w:spacing w:line="360" w:lineRule="auto"/>
        <w:ind w:left="1080"/>
        <w:rPr>
          <w:rFonts w:ascii="Times New Roman" w:hAnsi="Times New Roman"/>
        </w:rPr>
      </w:pPr>
    </w:p>
    <w:p w:rsidR="003C2CD2" w:rsidRPr="003C3EF1" w:rsidRDefault="003C2CD2" w:rsidP="00B550FA">
      <w:pPr>
        <w:pStyle w:val="Heading1"/>
        <w:numPr>
          <w:ilvl w:val="0"/>
          <w:numId w:val="13"/>
        </w:numPr>
        <w:jc w:val="center"/>
        <w:rPr>
          <w:rFonts w:ascii="Times New Roman" w:hAnsi="Times New Roman" w:cs="Times New Roman"/>
          <w:color w:val="auto"/>
          <w:sz w:val="40"/>
          <w:szCs w:val="40"/>
        </w:rPr>
      </w:pPr>
      <w:bookmarkStart w:id="131" w:name="_Toc486237322"/>
      <w:r w:rsidRPr="003C3EF1">
        <w:rPr>
          <w:rFonts w:ascii="Times New Roman" w:hAnsi="Times New Roman" w:cs="Times New Roman"/>
          <w:color w:val="auto"/>
          <w:sz w:val="40"/>
          <w:szCs w:val="40"/>
        </w:rPr>
        <w:t>How To</w:t>
      </w:r>
      <w:bookmarkEnd w:id="131"/>
    </w:p>
    <w:p w:rsidR="003C2CD2" w:rsidRPr="003C3EF1" w:rsidRDefault="003C2CD2" w:rsidP="00113D86">
      <w:pPr>
        <w:pStyle w:val="ListParagraph"/>
        <w:widowControl w:val="0"/>
        <w:spacing w:after="0"/>
        <w:rPr>
          <w:rFonts w:ascii="Times New Roman" w:hAnsi="Times New Roman"/>
          <w:b/>
          <w:sz w:val="28"/>
          <w:szCs w:val="28"/>
        </w:rPr>
      </w:pPr>
    </w:p>
    <w:p w:rsidR="003C2CD2" w:rsidRPr="003C3EF1" w:rsidRDefault="009D5709" w:rsidP="00EE2887">
      <w:pPr>
        <w:pStyle w:val="Heading2"/>
        <w:jc w:val="both"/>
        <w:rPr>
          <w:rFonts w:ascii="Times New Roman" w:hAnsi="Times New Roman"/>
          <w:color w:val="auto"/>
          <w:sz w:val="24"/>
          <w:szCs w:val="24"/>
        </w:rPr>
      </w:pPr>
      <w:bookmarkStart w:id="132" w:name="_Toc486237323"/>
      <w:r w:rsidRPr="003C3EF1">
        <w:rPr>
          <w:rFonts w:ascii="Times New Roman" w:hAnsi="Times New Roman"/>
          <w:color w:val="auto"/>
          <w:sz w:val="24"/>
          <w:szCs w:val="24"/>
        </w:rPr>
        <w:t>§4</w:t>
      </w:r>
      <w:r w:rsidR="003C2CD2" w:rsidRPr="003C3EF1">
        <w:rPr>
          <w:rFonts w:ascii="Times New Roman" w:hAnsi="Times New Roman"/>
          <w:color w:val="auto"/>
          <w:sz w:val="24"/>
          <w:szCs w:val="24"/>
        </w:rPr>
        <w:t>.1 How to check if the instrument is working properly</w:t>
      </w:r>
      <w:bookmarkEnd w:id="132"/>
    </w:p>
    <w:p w:rsidR="007C4016" w:rsidRPr="003C3EF1" w:rsidRDefault="007C4016" w:rsidP="00EE2887">
      <w:pPr>
        <w:jc w:val="both"/>
        <w:rPr>
          <w:rFonts w:ascii="Times New Roman" w:hAnsi="Times New Roman"/>
        </w:rPr>
      </w:pPr>
      <w:r w:rsidRPr="003C3EF1">
        <w:rPr>
          <w:rFonts w:ascii="Times New Roman" w:hAnsi="Times New Roman"/>
        </w:rPr>
        <w:t xml:space="preserve">The </w:t>
      </w:r>
      <w:r w:rsidR="00445BAB" w:rsidRPr="00E872BD">
        <w:rPr>
          <w:rFonts w:ascii="Times New Roman" w:hAnsi="Times New Roman"/>
        </w:rPr>
        <w:t>upper</w:t>
      </w:r>
      <w:r w:rsidR="003701EE" w:rsidRPr="003C3EF1">
        <w:rPr>
          <w:rFonts w:ascii="Times New Roman" w:hAnsi="Times New Roman"/>
        </w:rPr>
        <w:t xml:space="preserve"> </w:t>
      </w:r>
      <w:r w:rsidRPr="003C3EF1">
        <w:rPr>
          <w:rFonts w:ascii="Times New Roman" w:hAnsi="Times New Roman"/>
        </w:rPr>
        <w:t>right hand corner of the LCD display features the symbol corresponding to the device’s current level of functionality.  The following list explains the most commonly-seen symbols:</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Generally speaking, wh</w:t>
      </w:r>
      <w:r w:rsidR="007C4016" w:rsidRPr="003C3EF1">
        <w:rPr>
          <w:rFonts w:ascii="Times New Roman" w:hAnsi="Times New Roman"/>
        </w:rPr>
        <w:t>en “R” is displayed, the device</w:t>
      </w:r>
      <w:r w:rsidRPr="003C3EF1">
        <w:rPr>
          <w:rFonts w:ascii="Times New Roman" w:hAnsi="Times New Roman"/>
        </w:rPr>
        <w:t xml:space="preserve"> is working properly. </w:t>
      </w:r>
    </w:p>
    <w:p w:rsidR="003C2CD2" w:rsidRPr="003C3EF1" w:rsidRDefault="007C4016"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 xml:space="preserve">If an “H” flashes, </w:t>
      </w:r>
      <w:r w:rsidR="003C2CD2" w:rsidRPr="003C3EF1">
        <w:rPr>
          <w:rFonts w:ascii="Times New Roman" w:hAnsi="Times New Roman"/>
        </w:rPr>
        <w:t>then the received sig</w:t>
      </w:r>
      <w:r w:rsidRPr="003C3EF1">
        <w:rPr>
          <w:rFonts w:ascii="Times New Roman" w:hAnsi="Times New Roman"/>
        </w:rPr>
        <w:t>nal may be poor.  See Section §6</w:t>
      </w:r>
      <w:r w:rsidR="003C2CD2" w:rsidRPr="003C3EF1">
        <w:rPr>
          <w:rFonts w:ascii="Times New Roman" w:hAnsi="Times New Roman"/>
        </w:rPr>
        <w:t xml:space="preserve"> for </w:t>
      </w:r>
      <w:r w:rsidRPr="003C3EF1">
        <w:rPr>
          <w:rFonts w:ascii="Times New Roman" w:hAnsi="Times New Roman"/>
        </w:rPr>
        <w:t xml:space="preserve">more on </w:t>
      </w:r>
      <w:r w:rsidR="003C2CD2" w:rsidRPr="003C3EF1">
        <w:rPr>
          <w:rFonts w:ascii="Times New Roman" w:hAnsi="Times New Roman"/>
        </w:rPr>
        <w:t>troubleshooting.</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If an “I” is displayed</w:t>
      </w:r>
      <w:r w:rsidR="007C4016" w:rsidRPr="003C3EF1">
        <w:rPr>
          <w:rFonts w:ascii="Times New Roman" w:hAnsi="Times New Roman"/>
        </w:rPr>
        <w:t>,</w:t>
      </w:r>
      <w:r w:rsidRPr="003C3EF1">
        <w:rPr>
          <w:rFonts w:ascii="Times New Roman" w:hAnsi="Times New Roman"/>
        </w:rPr>
        <w:t xml:space="preserve"> then no signal was detected. </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If a “J” is displayed</w:t>
      </w:r>
      <w:r w:rsidR="007C4016" w:rsidRPr="003C3EF1">
        <w:rPr>
          <w:rFonts w:ascii="Times New Roman" w:hAnsi="Times New Roman"/>
        </w:rPr>
        <w:t>,</w:t>
      </w:r>
      <w:r w:rsidRPr="003C3EF1">
        <w:rPr>
          <w:rFonts w:ascii="Times New Roman" w:hAnsi="Times New Roman"/>
        </w:rPr>
        <w:t xml:space="preserve"> then the hardware of this instrument may be </w:t>
      </w:r>
      <w:r w:rsidR="007C4016" w:rsidRPr="003C3EF1">
        <w:rPr>
          <w:rFonts w:ascii="Times New Roman" w:hAnsi="Times New Roman"/>
        </w:rPr>
        <w:t>out of order. See Section §6</w:t>
      </w:r>
      <w:r w:rsidRPr="003C3EF1">
        <w:rPr>
          <w:rFonts w:ascii="Times New Roman" w:hAnsi="Times New Roman"/>
        </w:rPr>
        <w:t xml:space="preserve"> for </w:t>
      </w:r>
      <w:r w:rsidR="007361B5" w:rsidRPr="003C3EF1">
        <w:rPr>
          <w:rFonts w:ascii="Times New Roman" w:hAnsi="Times New Roman"/>
        </w:rPr>
        <w:t xml:space="preserve">more </w:t>
      </w:r>
      <w:r w:rsidRPr="003C3EF1">
        <w:rPr>
          <w:rFonts w:ascii="Times New Roman" w:hAnsi="Times New Roman"/>
        </w:rPr>
        <w:t xml:space="preserve">details. </w:t>
      </w:r>
    </w:p>
    <w:p w:rsidR="00031107" w:rsidRPr="003C3EF1" w:rsidRDefault="00031107" w:rsidP="00EE2887">
      <w:pPr>
        <w:pStyle w:val="ListParagraph"/>
        <w:widowControl w:val="0"/>
        <w:spacing w:after="0"/>
        <w:ind w:left="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133" w:name="_Toc486237324"/>
      <w:r w:rsidRPr="003C3EF1">
        <w:rPr>
          <w:rFonts w:ascii="Times New Roman" w:hAnsi="Times New Roman"/>
          <w:color w:val="auto"/>
          <w:sz w:val="24"/>
          <w:szCs w:val="24"/>
        </w:rPr>
        <w:t>§4</w:t>
      </w:r>
      <w:r w:rsidR="001C74EB" w:rsidRPr="003C3EF1">
        <w:rPr>
          <w:rFonts w:ascii="Times New Roman" w:hAnsi="Times New Roman"/>
          <w:color w:val="auto"/>
          <w:sz w:val="24"/>
          <w:szCs w:val="24"/>
        </w:rPr>
        <w:t>.2 How to check the liquid flowing direction</w:t>
      </w:r>
      <w:bookmarkEnd w:id="133"/>
    </w:p>
    <w:p w:rsidR="0052232F" w:rsidRPr="003C3EF1" w:rsidRDefault="005B3FCD" w:rsidP="00EE2887">
      <w:pPr>
        <w:pStyle w:val="ListParagraph"/>
        <w:widowControl w:val="0"/>
        <w:numPr>
          <w:ilvl w:val="0"/>
          <w:numId w:val="6"/>
        </w:numPr>
        <w:spacing w:after="0"/>
        <w:jc w:val="both"/>
        <w:rPr>
          <w:rFonts w:ascii="Times New Roman" w:hAnsi="Times New Roman"/>
          <w:b/>
          <w:sz w:val="28"/>
          <w:szCs w:val="28"/>
        </w:rPr>
      </w:pPr>
      <w:r w:rsidRPr="003C3EF1">
        <w:rPr>
          <w:rFonts w:ascii="Times New Roman" w:hAnsi="Times New Roman"/>
        </w:rPr>
        <w:t>Make sure that the instrument is working properly</w:t>
      </w:r>
      <w:r w:rsidR="0023384E" w:rsidRPr="003C3EF1">
        <w:rPr>
          <w:rFonts w:ascii="Times New Roman" w:hAnsi="Times New Roman"/>
        </w:rPr>
        <w:t xml:space="preserve">.  There should be an “R” displayed in the </w:t>
      </w:r>
      <w:r w:rsidR="00445BAB" w:rsidRPr="00E872BD">
        <w:rPr>
          <w:rFonts w:ascii="Times New Roman" w:hAnsi="Times New Roman"/>
        </w:rPr>
        <w:t>upper</w:t>
      </w:r>
      <w:r w:rsidR="003701EE" w:rsidRPr="00056529">
        <w:rPr>
          <w:rFonts w:ascii="Times New Roman" w:hAnsi="Times New Roman"/>
          <w:color w:val="FF0000"/>
        </w:rPr>
        <w:t xml:space="preserve"> </w:t>
      </w:r>
      <w:r w:rsidR="0023384E" w:rsidRPr="003C3EF1">
        <w:rPr>
          <w:rFonts w:ascii="Times New Roman" w:hAnsi="Times New Roman"/>
        </w:rPr>
        <w:t>right hand corner of the screen.</w:t>
      </w:r>
    </w:p>
    <w:p w:rsidR="005B3FCD" w:rsidRPr="003C3EF1" w:rsidRDefault="005B3FCD" w:rsidP="00EE2887">
      <w:pPr>
        <w:pStyle w:val="ListParagraph"/>
        <w:widowControl w:val="0"/>
        <w:numPr>
          <w:ilvl w:val="0"/>
          <w:numId w:val="6"/>
        </w:numPr>
        <w:spacing w:after="0"/>
        <w:jc w:val="both"/>
        <w:rPr>
          <w:rFonts w:ascii="Times New Roman" w:hAnsi="Times New Roman"/>
          <w:b/>
          <w:sz w:val="28"/>
          <w:szCs w:val="28"/>
        </w:rPr>
      </w:pPr>
      <w:r w:rsidRPr="003C3EF1">
        <w:rPr>
          <w:rFonts w:ascii="Times New Roman" w:hAnsi="Times New Roman"/>
        </w:rPr>
        <w:t>Check the flow rate d</w:t>
      </w:r>
      <w:r w:rsidR="0023384E" w:rsidRPr="003C3EF1">
        <w:rPr>
          <w:rFonts w:ascii="Times New Roman" w:hAnsi="Times New Roman"/>
        </w:rPr>
        <w:t xml:space="preserve">isplay. If the value is </w:t>
      </w:r>
      <w:r w:rsidR="0023384E" w:rsidRPr="003C3EF1">
        <w:rPr>
          <w:rFonts w:ascii="Times New Roman" w:hAnsi="Times New Roman"/>
          <w:b/>
        </w:rPr>
        <w:t>positiv</w:t>
      </w:r>
      <w:r w:rsidR="00AD411F" w:rsidRPr="003C3EF1">
        <w:rPr>
          <w:rFonts w:ascii="Times New Roman" w:hAnsi="Times New Roman"/>
          <w:b/>
        </w:rPr>
        <w:t>e</w:t>
      </w:r>
      <w:r w:rsidRPr="003C3EF1">
        <w:rPr>
          <w:rFonts w:ascii="Times New Roman" w:hAnsi="Times New Roman"/>
        </w:rPr>
        <w:t xml:space="preserve">, the direction </w:t>
      </w:r>
      <w:r w:rsidR="0023384E" w:rsidRPr="003C3EF1">
        <w:rPr>
          <w:rFonts w:ascii="Times New Roman" w:hAnsi="Times New Roman"/>
        </w:rPr>
        <w:t xml:space="preserve">of the flow will be </w:t>
      </w:r>
      <w:r w:rsidR="00F6209B" w:rsidRPr="003C3EF1">
        <w:rPr>
          <w:rFonts w:ascii="Times New Roman" w:hAnsi="Times New Roman"/>
          <w:b/>
        </w:rPr>
        <w:t>from the upstream transducer, which is connected to the upstream connector of the meter, to the downstream</w:t>
      </w:r>
      <w:r w:rsidRPr="003C3EF1">
        <w:rPr>
          <w:rFonts w:ascii="Times New Roman" w:hAnsi="Times New Roman"/>
          <w:b/>
        </w:rPr>
        <w:t xml:space="preserve"> transducer</w:t>
      </w:r>
      <w:r w:rsidR="0023384E" w:rsidRPr="003C3EF1">
        <w:rPr>
          <w:rFonts w:ascii="Times New Roman" w:hAnsi="Times New Roman"/>
        </w:rPr>
        <w:t xml:space="preserve">; if the value is </w:t>
      </w:r>
      <w:r w:rsidR="0023384E" w:rsidRPr="003C3EF1">
        <w:rPr>
          <w:rFonts w:ascii="Times New Roman" w:hAnsi="Times New Roman"/>
          <w:b/>
        </w:rPr>
        <w:t>negative</w:t>
      </w:r>
      <w:r w:rsidRPr="003C3EF1">
        <w:rPr>
          <w:rFonts w:ascii="Times New Roman" w:hAnsi="Times New Roman"/>
        </w:rPr>
        <w:t>, the</w:t>
      </w:r>
      <w:r w:rsidR="0023384E" w:rsidRPr="003C3EF1">
        <w:rPr>
          <w:rFonts w:ascii="Times New Roman" w:hAnsi="Times New Roman"/>
        </w:rPr>
        <w:t xml:space="preserve"> direction will be </w:t>
      </w:r>
      <w:r w:rsidR="00F6209B" w:rsidRPr="003C3EF1">
        <w:rPr>
          <w:rFonts w:ascii="Times New Roman" w:hAnsi="Times New Roman"/>
          <w:b/>
        </w:rPr>
        <w:t>from the downstream transducer to the upstream</w:t>
      </w:r>
      <w:r w:rsidRPr="003C3EF1">
        <w:rPr>
          <w:rFonts w:ascii="Times New Roman" w:hAnsi="Times New Roman"/>
          <w:b/>
        </w:rPr>
        <w:t xml:space="preserve"> transducer</w:t>
      </w:r>
      <w:r w:rsidRPr="003C3EF1">
        <w:rPr>
          <w:rFonts w:ascii="Times New Roman" w:hAnsi="Times New Roman"/>
        </w:rPr>
        <w:t xml:space="preserve">. </w:t>
      </w:r>
    </w:p>
    <w:p w:rsidR="00031107" w:rsidRPr="003C3EF1" w:rsidRDefault="00031107" w:rsidP="00EE2887">
      <w:pPr>
        <w:pStyle w:val="ListParagraph"/>
        <w:widowControl w:val="0"/>
        <w:spacing w:after="0"/>
        <w:ind w:left="360"/>
        <w:jc w:val="both"/>
        <w:rPr>
          <w:rFonts w:ascii="Times New Roman" w:hAnsi="Times New Roman"/>
          <w:b/>
          <w:sz w:val="28"/>
          <w:szCs w:val="28"/>
        </w:rPr>
      </w:pPr>
    </w:p>
    <w:p w:rsidR="001C74EB" w:rsidRPr="003C3EF1" w:rsidRDefault="009D5709" w:rsidP="00EE2887">
      <w:pPr>
        <w:pStyle w:val="Heading2"/>
        <w:jc w:val="both"/>
        <w:rPr>
          <w:rFonts w:ascii="Times New Roman" w:hAnsi="Times New Roman"/>
          <w:color w:val="auto"/>
          <w:sz w:val="24"/>
          <w:szCs w:val="24"/>
        </w:rPr>
      </w:pPr>
      <w:bookmarkStart w:id="134" w:name="_Toc486237325"/>
      <w:r w:rsidRPr="003C3EF1">
        <w:rPr>
          <w:rFonts w:ascii="Times New Roman" w:hAnsi="Times New Roman"/>
          <w:color w:val="auto"/>
          <w:sz w:val="24"/>
          <w:szCs w:val="24"/>
        </w:rPr>
        <w:t>§4</w:t>
      </w:r>
      <w:r w:rsidR="001C74EB" w:rsidRPr="003C3EF1">
        <w:rPr>
          <w:rFonts w:ascii="Times New Roman" w:hAnsi="Times New Roman"/>
          <w:color w:val="auto"/>
          <w:sz w:val="24"/>
          <w:szCs w:val="24"/>
        </w:rPr>
        <w:t>.3 How to change the unit</w:t>
      </w:r>
      <w:r w:rsidR="002A7307" w:rsidRPr="003C3EF1">
        <w:rPr>
          <w:rFonts w:ascii="Times New Roman" w:hAnsi="Times New Roman"/>
          <w:color w:val="auto"/>
          <w:sz w:val="24"/>
          <w:szCs w:val="24"/>
        </w:rPr>
        <w:t>’</w:t>
      </w:r>
      <w:r w:rsidR="001C74EB" w:rsidRPr="003C3EF1">
        <w:rPr>
          <w:rFonts w:ascii="Times New Roman" w:hAnsi="Times New Roman"/>
          <w:color w:val="auto"/>
          <w:sz w:val="24"/>
          <w:szCs w:val="24"/>
        </w:rPr>
        <w:t xml:space="preserve">s </w:t>
      </w:r>
      <w:r w:rsidR="002A7307" w:rsidRPr="003C3EF1">
        <w:rPr>
          <w:rFonts w:ascii="Times New Roman" w:hAnsi="Times New Roman"/>
          <w:color w:val="auto"/>
          <w:sz w:val="24"/>
          <w:szCs w:val="24"/>
        </w:rPr>
        <w:t xml:space="preserve">measurement </w:t>
      </w:r>
      <w:r w:rsidR="001C74EB" w:rsidRPr="003C3EF1">
        <w:rPr>
          <w:rFonts w:ascii="Times New Roman" w:hAnsi="Times New Roman"/>
          <w:color w:val="auto"/>
          <w:sz w:val="24"/>
          <w:szCs w:val="24"/>
        </w:rPr>
        <w:t>system</w:t>
      </w:r>
      <w:bookmarkEnd w:id="134"/>
    </w:p>
    <w:p w:rsidR="00C87DDE" w:rsidRPr="003C3EF1" w:rsidRDefault="002A7307" w:rsidP="00EE2887">
      <w:pPr>
        <w:widowControl w:val="0"/>
        <w:spacing w:after="0"/>
        <w:jc w:val="both"/>
        <w:rPr>
          <w:rFonts w:ascii="Times New Roman" w:hAnsi="Times New Roman"/>
        </w:rPr>
      </w:pPr>
      <w:r w:rsidRPr="003C3EF1">
        <w:rPr>
          <w:rFonts w:ascii="Times New Roman" w:hAnsi="Times New Roman"/>
        </w:rPr>
        <w:t xml:space="preserve">The device can operate in either the English or the Metric system.  </w:t>
      </w:r>
      <w:r w:rsidR="00227678" w:rsidRPr="003C3EF1">
        <w:rPr>
          <w:rFonts w:ascii="Times New Roman" w:hAnsi="Times New Roman"/>
        </w:rPr>
        <w:t>This</w:t>
      </w:r>
      <w:r w:rsidRPr="003C3EF1">
        <w:rPr>
          <w:rFonts w:ascii="Times New Roman" w:hAnsi="Times New Roman"/>
        </w:rPr>
        <w:t xml:space="preserve"> option can be accessed using the following series of keys</w:t>
      </w:r>
      <w:r w:rsidR="00227678" w:rsidRPr="003C3EF1">
        <w:rPr>
          <w:rFonts w:ascii="Times New Roman" w:hAnsi="Times New Roman"/>
        </w:rPr>
        <w:t xml:space="preserve">: </w:t>
      </w:r>
    </w:p>
    <w:p w:rsidR="00C87DDE" w:rsidRPr="003C3EF1" w:rsidRDefault="00C87DDE" w:rsidP="00EE2887">
      <w:pPr>
        <w:widowControl w:val="0"/>
        <w:spacing w:after="0"/>
        <w:jc w:val="both"/>
        <w:rPr>
          <w:rFonts w:ascii="Times New Roman" w:hAnsi="Times New Roman"/>
        </w:rPr>
      </w:pP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Unit</w:t>
      </w:r>
      <w:r w:rsidRPr="003C3EF1">
        <w:rPr>
          <w:rFonts w:ascii="Times New Roman" w:hAnsi="Times New Roman"/>
        </w:rPr>
        <w:t xml:space="preserve"> (M52) </w:t>
      </w:r>
      <w:r w:rsidRPr="003C3EF1">
        <w:rPr>
          <w:rFonts w:ascii="Times New Roman" w:hAnsi="Times New Roman"/>
        </w:rPr>
        <w:sym w:font="Wingdings" w:char="F0E0"/>
      </w:r>
      <w:r w:rsidRPr="003C3EF1">
        <w:rPr>
          <w:rFonts w:ascii="Times New Roman" w:hAnsi="Times New Roman"/>
          <w:bdr w:val="single" w:sz="4" w:space="0" w:color="auto"/>
        </w:rPr>
        <w:t xml:space="preserve">Metric/English </w:t>
      </w:r>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135" w:name="_Toc486237326"/>
      <w:r w:rsidRPr="003C3EF1">
        <w:rPr>
          <w:rFonts w:ascii="Times New Roman" w:hAnsi="Times New Roman"/>
          <w:color w:val="auto"/>
          <w:sz w:val="24"/>
          <w:szCs w:val="24"/>
        </w:rPr>
        <w:t>§4</w:t>
      </w:r>
      <w:r w:rsidR="001C74EB" w:rsidRPr="003C3EF1">
        <w:rPr>
          <w:rFonts w:ascii="Times New Roman" w:hAnsi="Times New Roman"/>
          <w:color w:val="auto"/>
          <w:sz w:val="24"/>
          <w:szCs w:val="24"/>
        </w:rPr>
        <w:t>.4 How to select a flow rate unit</w:t>
      </w:r>
      <w:bookmarkEnd w:id="135"/>
    </w:p>
    <w:p w:rsidR="002A7307" w:rsidRPr="003C3EF1" w:rsidRDefault="0088750C" w:rsidP="00EE2887">
      <w:pPr>
        <w:widowControl w:val="0"/>
        <w:spacing w:after="0"/>
        <w:jc w:val="both"/>
        <w:rPr>
          <w:rFonts w:ascii="Times New Roman" w:hAnsi="Times New Roman"/>
        </w:rPr>
      </w:pPr>
      <w:r w:rsidRPr="003C3EF1">
        <w:rPr>
          <w:rFonts w:ascii="Times New Roman" w:hAnsi="Times New Roman"/>
        </w:rPr>
        <w:t>Press keys</w:t>
      </w:r>
      <w:r w:rsidR="00031107" w:rsidRPr="003C3EF1">
        <w:rPr>
          <w:rFonts w:ascii="Times New Roman" w:hAnsi="Times New Roman"/>
        </w:rPr>
        <w:t xml:space="preserve"> M52</w:t>
      </w:r>
      <w:r w:rsidRPr="003C3EF1">
        <w:rPr>
          <w:rFonts w:ascii="Times New Roman" w:hAnsi="Times New Roman"/>
        </w:rPr>
        <w:t>,</w:t>
      </w:r>
      <w:r w:rsidR="00031107" w:rsidRPr="003C3EF1">
        <w:rPr>
          <w:rFonts w:ascii="Times New Roman" w:hAnsi="Times New Roman"/>
        </w:rPr>
        <w:t xml:space="preserve"> followed by the second sub-menu option “Flow Rate Unit” to select the flow rate unit as well </w:t>
      </w:r>
      <w:r w:rsidR="00BE3F9D" w:rsidRPr="003C3EF1">
        <w:rPr>
          <w:rFonts w:ascii="Times New Roman" w:hAnsi="Times New Roman"/>
        </w:rPr>
        <w:t xml:space="preserve">as the corresponding time unit.  </w:t>
      </w:r>
      <w:r w:rsidR="00227678" w:rsidRPr="003C3EF1">
        <w:rPr>
          <w:rFonts w:ascii="Times New Roman" w:hAnsi="Times New Roman"/>
        </w:rPr>
        <w:t>This can be accessed as follows:</w:t>
      </w:r>
    </w:p>
    <w:p w:rsidR="002A7307" w:rsidRPr="003C3EF1" w:rsidRDefault="002A7307" w:rsidP="00EE2887">
      <w:pPr>
        <w:widowControl w:val="0"/>
        <w:spacing w:after="0"/>
        <w:jc w:val="both"/>
        <w:rPr>
          <w:rFonts w:ascii="Times New Roman" w:hAnsi="Times New Roman"/>
        </w:rPr>
      </w:pP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Unit</w:t>
      </w:r>
      <w:r w:rsidRPr="003C3EF1">
        <w:rPr>
          <w:rFonts w:ascii="Times New Roman" w:hAnsi="Times New Roman"/>
        </w:rPr>
        <w:t xml:space="preserve"> (M52) </w:t>
      </w:r>
      <w:r w:rsidRPr="003C3EF1">
        <w:rPr>
          <w:rFonts w:ascii="Times New Roman" w:hAnsi="Times New Roman"/>
        </w:rPr>
        <w:sym w:font="Wingdings" w:char="F0E0"/>
      </w:r>
      <w:r w:rsidRPr="003C3EF1">
        <w:rPr>
          <w:rFonts w:ascii="Times New Roman" w:hAnsi="Times New Roman"/>
          <w:bdr w:val="single" w:sz="4" w:space="0" w:color="auto"/>
        </w:rPr>
        <w:t>Flow Rate Unit</w:t>
      </w:r>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136" w:name="_Toc486237327"/>
      <w:r w:rsidRPr="003C3EF1">
        <w:rPr>
          <w:rFonts w:ascii="Times New Roman" w:hAnsi="Times New Roman"/>
          <w:color w:val="auto"/>
          <w:sz w:val="24"/>
          <w:szCs w:val="24"/>
        </w:rPr>
        <w:t>§4</w:t>
      </w:r>
      <w:r w:rsidR="001C74EB" w:rsidRPr="003C3EF1">
        <w:rPr>
          <w:rFonts w:ascii="Times New Roman" w:hAnsi="Times New Roman"/>
          <w:color w:val="auto"/>
          <w:sz w:val="24"/>
          <w:szCs w:val="24"/>
        </w:rPr>
        <w:t>.5 How to use the totalizer multiplier</w:t>
      </w:r>
      <w:bookmarkEnd w:id="136"/>
    </w:p>
    <w:p w:rsidR="00390E07" w:rsidRPr="003C3EF1" w:rsidRDefault="00390E07" w:rsidP="00390E07">
      <w:pPr>
        <w:pStyle w:val="NoSpacing"/>
        <w:jc w:val="both"/>
        <w:rPr>
          <w:rFonts w:ascii="Times New Roman" w:hAnsi="Times New Roman"/>
        </w:rPr>
      </w:pPr>
      <w:r w:rsidRPr="003C3EF1">
        <w:rPr>
          <w:rFonts w:ascii="Times New Roman" w:hAnsi="Times New Roman"/>
        </w:rPr>
        <w:t xml:space="preserve">The user must enter the proper multiplying factor for the totalizer </w:t>
      </w:r>
      <w:r>
        <w:rPr>
          <w:rFonts w:ascii="Times New Roman" w:hAnsi="Times New Roman"/>
        </w:rPr>
        <w:t>Flo</w:t>
      </w:r>
      <w:r w:rsidR="00380C4E">
        <w:rPr>
          <w:rFonts w:ascii="Times New Roman" w:hAnsi="Times New Roman"/>
        </w:rPr>
        <w:t xml:space="preserve"> and Eng</w:t>
      </w:r>
      <w:r>
        <w:rPr>
          <w:rFonts w:ascii="Times New Roman" w:hAnsi="Times New Roman"/>
        </w:rPr>
        <w:t xml:space="preserve"> </w:t>
      </w:r>
      <w:r w:rsidRPr="003C3EF1">
        <w:rPr>
          <w:rFonts w:ascii="Times New Roman" w:hAnsi="Times New Roman"/>
        </w:rPr>
        <w:t>multiplier. This setting can be accessed by pressing the following series of keys:</w:t>
      </w:r>
    </w:p>
    <w:p w:rsidR="009A4812" w:rsidRPr="003C3EF1" w:rsidRDefault="009A4812" w:rsidP="00EE2887">
      <w:pPr>
        <w:pStyle w:val="NoSpacing"/>
        <w:jc w:val="both"/>
        <w:rPr>
          <w:rFonts w:ascii="Times New Roman" w:hAnsi="Times New Roman"/>
        </w:rPr>
      </w:pPr>
    </w:p>
    <w:p w:rsidR="00031107" w:rsidRPr="00697AFA" w:rsidRDefault="00227678" w:rsidP="00EE2887">
      <w:pPr>
        <w:pStyle w:val="NoSpacing"/>
        <w:jc w:val="both"/>
        <w:rPr>
          <w:rFonts w:ascii="Times New Roman" w:hAnsi="Times New Roman"/>
        </w:rPr>
      </w:pPr>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sidR="00A675CE">
        <w:rPr>
          <w:rFonts w:ascii="Times New Roman" w:hAnsi="Times New Roman"/>
          <w:bdr w:val="single" w:sz="4" w:space="0" w:color="auto"/>
        </w:rPr>
        <w:t>Flo M</w:t>
      </w:r>
      <w:r w:rsidRPr="00056529">
        <w:rPr>
          <w:rFonts w:ascii="Times New Roman" w:hAnsi="Times New Roman"/>
          <w:bdr w:val="single" w:sz="4" w:space="0" w:color="auto"/>
        </w:rPr>
        <w:t>ultiplier</w:t>
      </w:r>
      <w:r w:rsidRPr="00056529">
        <w:rPr>
          <w:rFonts w:ascii="Times New Roman" w:hAnsi="Times New Roman"/>
        </w:rPr>
        <w:t xml:space="preserve"> (</w:t>
      </w:r>
      <w:r w:rsidR="00FE1B19" w:rsidRPr="00056529">
        <w:rPr>
          <w:rFonts w:ascii="Times New Roman" w:hAnsi="Times New Roman"/>
        </w:rPr>
        <w:t>M4</w:t>
      </w:r>
      <w:r w:rsidR="00A675CE">
        <w:rPr>
          <w:rFonts w:ascii="Times New Roman" w:hAnsi="Times New Roman"/>
        </w:rPr>
        <w:t>1</w:t>
      </w:r>
      <w:r w:rsidRPr="00056529">
        <w:rPr>
          <w:rFonts w:ascii="Times New Roman" w:hAnsi="Times New Roman"/>
        </w:rPr>
        <w:t>)</w:t>
      </w:r>
    </w:p>
    <w:p w:rsidR="00034B98" w:rsidRPr="003C3EF1" w:rsidRDefault="00034B98" w:rsidP="00EE2887">
      <w:pPr>
        <w:pStyle w:val="NoSpacing"/>
        <w:jc w:val="both"/>
        <w:rPr>
          <w:rFonts w:ascii="Times New Roman" w:hAnsi="Times New Roman"/>
        </w:rPr>
      </w:pPr>
    </w:p>
    <w:p w:rsidR="00380C4E" w:rsidRDefault="00380C4E" w:rsidP="00380C4E">
      <w:pPr>
        <w:pStyle w:val="NoSpacing"/>
        <w:jc w:val="both"/>
        <w:rPr>
          <w:rFonts w:ascii="Times New Roman" w:hAnsi="Times New Roman"/>
        </w:rPr>
      </w:pPr>
      <w:r>
        <w:rPr>
          <w:rFonts w:ascii="Times New Roman" w:hAnsi="Times New Roman"/>
        </w:rPr>
        <w:t xml:space="preserve">There is also an Energy multiplier under Totalizer. </w:t>
      </w:r>
      <w:r w:rsidRPr="003C3EF1">
        <w:rPr>
          <w:rFonts w:ascii="Times New Roman" w:hAnsi="Times New Roman"/>
        </w:rPr>
        <w:t>This setting can be accessed by pressing the following series of keys:</w:t>
      </w:r>
    </w:p>
    <w:p w:rsidR="00A675CE" w:rsidRDefault="00A675CE" w:rsidP="00EE2887">
      <w:pPr>
        <w:pStyle w:val="NoSpacing"/>
        <w:jc w:val="both"/>
        <w:rPr>
          <w:rFonts w:ascii="Times New Roman" w:hAnsi="Times New Roman"/>
        </w:rPr>
      </w:pPr>
    </w:p>
    <w:p w:rsidR="00A675CE" w:rsidRPr="00697AFA" w:rsidRDefault="00A675CE" w:rsidP="00A675CE">
      <w:pPr>
        <w:pStyle w:val="NoSpacing"/>
        <w:jc w:val="both"/>
        <w:rPr>
          <w:rFonts w:ascii="Times New Roman" w:hAnsi="Times New Roman"/>
        </w:rPr>
      </w:pPr>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Pr>
          <w:rFonts w:ascii="Times New Roman" w:hAnsi="Times New Roman"/>
          <w:bdr w:val="single" w:sz="4" w:space="0" w:color="auto"/>
        </w:rPr>
        <w:t>Eng M</w:t>
      </w:r>
      <w:r w:rsidRPr="00056529">
        <w:rPr>
          <w:rFonts w:ascii="Times New Roman" w:hAnsi="Times New Roman"/>
          <w:bdr w:val="single" w:sz="4" w:space="0" w:color="auto"/>
        </w:rPr>
        <w:t>ultiplier</w:t>
      </w:r>
      <w:r w:rsidRPr="00056529">
        <w:rPr>
          <w:rFonts w:ascii="Times New Roman" w:hAnsi="Times New Roman"/>
        </w:rPr>
        <w:t xml:space="preserve"> (M4</w:t>
      </w:r>
      <w:r>
        <w:rPr>
          <w:rFonts w:ascii="Times New Roman" w:hAnsi="Times New Roman"/>
        </w:rPr>
        <w:t>6</w:t>
      </w:r>
      <w:r w:rsidRPr="00056529">
        <w:rPr>
          <w:rFonts w:ascii="Times New Roman" w:hAnsi="Times New Roman"/>
        </w:rPr>
        <w:t>)</w:t>
      </w:r>
    </w:p>
    <w:p w:rsidR="00A675CE" w:rsidRPr="003C3EF1" w:rsidRDefault="00A675CE" w:rsidP="00EE2887">
      <w:pPr>
        <w:pStyle w:val="NoSpacing"/>
        <w:jc w:val="both"/>
        <w:rPr>
          <w:rFonts w:ascii="Times New Roman" w:hAnsi="Times New Roman"/>
        </w:rPr>
      </w:pPr>
    </w:p>
    <w:p w:rsidR="00380C4E" w:rsidRPr="00EC1617" w:rsidRDefault="00380C4E" w:rsidP="00380C4E">
      <w:pPr>
        <w:pStyle w:val="NoSpacing"/>
        <w:jc w:val="both"/>
        <w:rPr>
          <w:rFonts w:ascii="Times New Roman" w:eastAsiaTheme="minorEastAsia" w:hAnsi="Times New Roman"/>
          <w:lang w:eastAsia="zh-CN"/>
        </w:rPr>
      </w:pPr>
      <w:r>
        <w:rPr>
          <w:rFonts w:ascii="Times New Roman" w:eastAsiaTheme="minorEastAsia" w:hAnsi="Times New Roman" w:hint="eastAsia"/>
          <w:lang w:eastAsia="zh-CN"/>
        </w:rPr>
        <w:lastRenderedPageBreak/>
        <w:t xml:space="preserve">The multiplying factor, which </w:t>
      </w:r>
      <w:r w:rsidR="007E6F9D">
        <w:rPr>
          <w:rFonts w:ascii="Times New Roman" w:eastAsiaTheme="minorEastAsia" w:hAnsi="Times New Roman"/>
          <w:lang w:eastAsia="zh-CN"/>
        </w:rPr>
        <w:t>uses</w:t>
      </w:r>
      <w:r>
        <w:rPr>
          <w:rFonts w:ascii="Times New Roman" w:eastAsiaTheme="minorEastAsia" w:hAnsi="Times New Roman" w:hint="eastAsia"/>
          <w:lang w:eastAsia="zh-CN"/>
        </w:rPr>
        <w:t xml:space="preserve"> the method of scientific notation, is used for expressing the total readings which are too large or too </w:t>
      </w:r>
      <w:r w:rsidR="007E6F9D">
        <w:rPr>
          <w:rFonts w:ascii="Times New Roman" w:eastAsiaTheme="minorEastAsia" w:hAnsi="Times New Roman"/>
          <w:lang w:eastAsia="zh-CN"/>
        </w:rPr>
        <w:t>small.</w:t>
      </w:r>
    </w:p>
    <w:p w:rsidR="00380C4E" w:rsidRPr="003C3EF1" w:rsidRDefault="00380C4E" w:rsidP="00380C4E">
      <w:pPr>
        <w:pStyle w:val="NoSpacing"/>
        <w:jc w:val="both"/>
        <w:rPr>
          <w:rFonts w:ascii="Times New Roman" w:hAnsi="Times New Roman"/>
        </w:rPr>
      </w:pPr>
    </w:p>
    <w:p w:rsidR="00380C4E" w:rsidRDefault="00380C4E" w:rsidP="00380C4E">
      <w:pPr>
        <w:pStyle w:val="NoSpacing"/>
        <w:jc w:val="both"/>
        <w:rPr>
          <w:rFonts w:ascii="Times New Roman" w:hAnsi="Times New Roman"/>
        </w:rPr>
      </w:pPr>
      <w:r>
        <w:rPr>
          <w:rFonts w:ascii="Times New Roman" w:hAnsi="Times New Roman"/>
        </w:rPr>
        <w:t>To reset the total</w:t>
      </w:r>
      <w:r>
        <w:rPr>
          <w:rFonts w:ascii="Times New Roman" w:eastAsiaTheme="minorEastAsia" w:hAnsi="Times New Roman" w:hint="eastAsia"/>
          <w:lang w:eastAsia="zh-CN"/>
        </w:rPr>
        <w:t xml:space="preserve">izer </w:t>
      </w:r>
      <w:r>
        <w:rPr>
          <w:rFonts w:ascii="Times New Roman" w:hAnsi="Times New Roman"/>
        </w:rPr>
        <w:t xml:space="preserve">use the </w:t>
      </w:r>
      <w:r w:rsidRPr="003C3EF1">
        <w:rPr>
          <w:rFonts w:ascii="Times New Roman" w:hAnsi="Times New Roman"/>
        </w:rPr>
        <w:t>following series of keys:</w:t>
      </w:r>
    </w:p>
    <w:p w:rsidR="00380C4E" w:rsidRDefault="00380C4E" w:rsidP="00380C4E">
      <w:pPr>
        <w:pStyle w:val="NoSpacing"/>
        <w:jc w:val="both"/>
        <w:rPr>
          <w:rFonts w:ascii="Times New Roman" w:hAnsi="Times New Roman"/>
        </w:rPr>
      </w:pPr>
    </w:p>
    <w:p w:rsidR="007E6F9D" w:rsidRPr="00697AFA" w:rsidRDefault="007E6F9D" w:rsidP="007E6F9D">
      <w:pPr>
        <w:pStyle w:val="NoSpacing"/>
        <w:jc w:val="both"/>
        <w:rPr>
          <w:rFonts w:ascii="Times New Roman" w:hAnsi="Times New Roman"/>
        </w:rPr>
      </w:pPr>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Pr>
          <w:rFonts w:ascii="Times New Roman" w:hAnsi="Times New Roman"/>
          <w:bdr w:val="single" w:sz="4" w:space="0" w:color="auto"/>
        </w:rPr>
        <w:t xml:space="preserve"> TOT Reset </w:t>
      </w:r>
      <w:r w:rsidRPr="00056529">
        <w:rPr>
          <w:rFonts w:ascii="Times New Roman" w:hAnsi="Times New Roman"/>
        </w:rPr>
        <w:t>(M4</w:t>
      </w:r>
      <w:r>
        <w:rPr>
          <w:rFonts w:ascii="Times New Roman" w:eastAsiaTheme="minorEastAsia" w:hAnsi="Times New Roman" w:hint="eastAsia"/>
          <w:lang w:eastAsia="zh-CN"/>
        </w:rPr>
        <w:t>5</w:t>
      </w:r>
      <w:r w:rsidRPr="00056529">
        <w:rPr>
          <w:rFonts w:ascii="Times New Roman" w:hAnsi="Times New Roman"/>
        </w:rPr>
        <w:t>)</w:t>
      </w:r>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137" w:name="_Toc486237328"/>
      <w:r w:rsidRPr="003C3EF1">
        <w:rPr>
          <w:rFonts w:ascii="Times New Roman" w:hAnsi="Times New Roman"/>
          <w:color w:val="auto"/>
          <w:sz w:val="24"/>
          <w:szCs w:val="24"/>
        </w:rPr>
        <w:t>§4</w:t>
      </w:r>
      <w:r w:rsidR="001C74EB" w:rsidRPr="003C3EF1">
        <w:rPr>
          <w:rFonts w:ascii="Times New Roman" w:hAnsi="Times New Roman"/>
          <w:color w:val="auto"/>
          <w:sz w:val="24"/>
          <w:szCs w:val="24"/>
        </w:rPr>
        <w:t>.6 How to turn on and off totalizers</w:t>
      </w:r>
      <w:bookmarkEnd w:id="137"/>
    </w:p>
    <w:p w:rsidR="004F27A2" w:rsidRPr="003C3EF1" w:rsidRDefault="00031107" w:rsidP="00EE2887">
      <w:pPr>
        <w:widowControl w:val="0"/>
        <w:spacing w:after="0"/>
        <w:jc w:val="both"/>
        <w:rPr>
          <w:rFonts w:ascii="Times New Roman" w:hAnsi="Times New Roman"/>
        </w:rPr>
      </w:pPr>
      <w:r w:rsidRPr="003C3EF1">
        <w:rPr>
          <w:rFonts w:ascii="Times New Roman" w:hAnsi="Times New Roman"/>
        </w:rPr>
        <w:t xml:space="preserve">Use </w:t>
      </w:r>
      <w:r w:rsidR="00501606" w:rsidRPr="003C3EF1">
        <w:rPr>
          <w:rFonts w:ascii="Times New Roman" w:hAnsi="Times New Roman"/>
        </w:rPr>
        <w:t xml:space="preserve">menu window </w:t>
      </w:r>
      <w:r w:rsidRPr="003C3EF1">
        <w:rPr>
          <w:rFonts w:ascii="Times New Roman" w:hAnsi="Times New Roman"/>
        </w:rPr>
        <w:t>M4</w:t>
      </w:r>
      <w:r w:rsidR="00006D6D">
        <w:rPr>
          <w:rFonts w:ascii="Times New Roman" w:hAnsi="Times New Roman"/>
        </w:rPr>
        <w:t>2</w:t>
      </w:r>
      <w:r w:rsidRPr="003C3EF1">
        <w:rPr>
          <w:rFonts w:ascii="Times New Roman" w:hAnsi="Times New Roman"/>
        </w:rPr>
        <w:t>, M4</w:t>
      </w:r>
      <w:r w:rsidR="00006D6D">
        <w:rPr>
          <w:rFonts w:ascii="Times New Roman" w:hAnsi="Times New Roman"/>
        </w:rPr>
        <w:t>3</w:t>
      </w:r>
      <w:r w:rsidRPr="003C3EF1">
        <w:rPr>
          <w:rFonts w:ascii="Times New Roman" w:hAnsi="Times New Roman"/>
        </w:rPr>
        <w:t>, and M4</w:t>
      </w:r>
      <w:r w:rsidR="00006D6D">
        <w:rPr>
          <w:rFonts w:ascii="Times New Roman" w:hAnsi="Times New Roman"/>
        </w:rPr>
        <w:t>4</w:t>
      </w:r>
      <w:r w:rsidRPr="003C3EF1">
        <w:rPr>
          <w:rFonts w:ascii="Times New Roman" w:hAnsi="Times New Roman"/>
        </w:rPr>
        <w:t xml:space="preserve"> to turn on or turn off the </w:t>
      </w:r>
      <w:r w:rsidR="00501606" w:rsidRPr="003C3EF1">
        <w:rPr>
          <w:rFonts w:ascii="Times New Roman" w:hAnsi="Times New Roman"/>
        </w:rPr>
        <w:t xml:space="preserve">NET, POS, and NEG totalizers, respectively. </w:t>
      </w:r>
      <w:r w:rsidR="00227678" w:rsidRPr="003C3EF1">
        <w:rPr>
          <w:rFonts w:ascii="Times New Roman" w:hAnsi="Times New Roman"/>
        </w:rPr>
        <w:t xml:space="preserve">These menus can be accessed as follows: </w:t>
      </w: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Totalizer</w:t>
      </w:r>
      <w:r w:rsidRPr="003C3EF1">
        <w:rPr>
          <w:rFonts w:ascii="Times New Roman" w:hAnsi="Times New Roman"/>
        </w:rPr>
        <w:sym w:font="Wingdings" w:char="F0E0"/>
      </w:r>
      <w:r w:rsidRPr="003C3EF1">
        <w:rPr>
          <w:rFonts w:ascii="Times New Roman" w:hAnsi="Times New Roman"/>
          <w:bdr w:val="single" w:sz="4" w:space="0" w:color="auto"/>
        </w:rPr>
        <w:t xml:space="preserve">NET on/off </w:t>
      </w:r>
      <w:r w:rsidRPr="003C3EF1">
        <w:rPr>
          <w:rFonts w:ascii="Times New Roman" w:hAnsi="Times New Roman"/>
        </w:rPr>
        <w:t xml:space="preserve">(M42),   </w:t>
      </w:r>
      <w:r w:rsidRPr="003C3EF1">
        <w:rPr>
          <w:rFonts w:ascii="Times New Roman" w:hAnsi="Times New Roman"/>
          <w:bdr w:val="single" w:sz="4" w:space="0" w:color="auto"/>
        </w:rPr>
        <w:t xml:space="preserve">POS on/off </w:t>
      </w:r>
      <w:r w:rsidRPr="003C3EF1">
        <w:rPr>
          <w:rFonts w:ascii="Times New Roman" w:hAnsi="Times New Roman"/>
        </w:rPr>
        <w:t xml:space="preserve">(M43), or </w:t>
      </w:r>
      <w:r w:rsidRPr="003C3EF1">
        <w:rPr>
          <w:rFonts w:ascii="Times New Roman" w:hAnsi="Times New Roman"/>
          <w:bdr w:val="single" w:sz="4" w:space="0" w:color="auto"/>
        </w:rPr>
        <w:t xml:space="preserve">NEG on/off </w:t>
      </w:r>
      <w:r w:rsidRPr="003C3EF1">
        <w:rPr>
          <w:rFonts w:ascii="Times New Roman" w:hAnsi="Times New Roman"/>
        </w:rPr>
        <w:t>(M44)</w:t>
      </w:r>
    </w:p>
    <w:p w:rsidR="00501606" w:rsidRPr="003C3EF1" w:rsidRDefault="00501606"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138" w:name="_Toc486237329"/>
      <w:r w:rsidRPr="003C3EF1">
        <w:rPr>
          <w:rFonts w:ascii="Times New Roman" w:hAnsi="Times New Roman"/>
          <w:color w:val="auto"/>
          <w:sz w:val="24"/>
          <w:szCs w:val="24"/>
        </w:rPr>
        <w:t>§4</w:t>
      </w:r>
      <w:r w:rsidR="001C74EB" w:rsidRPr="003C3EF1">
        <w:rPr>
          <w:rFonts w:ascii="Times New Roman" w:hAnsi="Times New Roman"/>
          <w:color w:val="auto"/>
          <w:sz w:val="24"/>
          <w:szCs w:val="24"/>
        </w:rPr>
        <w:t>.7 How to reset the totalizer</w:t>
      </w:r>
      <w:bookmarkEnd w:id="138"/>
    </w:p>
    <w:p w:rsidR="00501606" w:rsidRPr="003C3EF1" w:rsidRDefault="00501606" w:rsidP="00EE2887">
      <w:pPr>
        <w:widowControl w:val="0"/>
        <w:spacing w:after="0"/>
        <w:jc w:val="both"/>
        <w:rPr>
          <w:rFonts w:ascii="Times New Roman" w:hAnsi="Times New Roman"/>
        </w:rPr>
      </w:pPr>
      <w:r w:rsidRPr="003C3EF1">
        <w:rPr>
          <w:rFonts w:ascii="Times New Roman" w:hAnsi="Times New Roman"/>
        </w:rPr>
        <w:t>Use menu window M4</w:t>
      </w:r>
      <w:r w:rsidR="00006D6D">
        <w:rPr>
          <w:rFonts w:ascii="Times New Roman" w:hAnsi="Times New Roman"/>
        </w:rPr>
        <w:t>5</w:t>
      </w:r>
      <w:r w:rsidRPr="003C3EF1">
        <w:rPr>
          <w:rFonts w:ascii="Times New Roman" w:hAnsi="Times New Roman"/>
        </w:rPr>
        <w:t xml:space="preserve"> to reset the flow rate totalizers. </w:t>
      </w:r>
      <w:r w:rsidR="00227678" w:rsidRPr="003C3EF1">
        <w:rPr>
          <w:rFonts w:ascii="Times New Roman" w:hAnsi="Times New Roman"/>
        </w:rPr>
        <w:t xml:space="preserve">This can be accessed as follows: </w:t>
      </w:r>
      <w:r w:rsidR="00227678" w:rsidRPr="00056529">
        <w:rPr>
          <w:rFonts w:ascii="Times New Roman" w:hAnsi="Times New Roman"/>
          <w:bdr w:val="single" w:sz="4" w:space="0" w:color="auto"/>
        </w:rPr>
        <w:t>M</w:t>
      </w:r>
      <w:r w:rsidR="00227678" w:rsidRPr="00056529">
        <w:rPr>
          <w:rFonts w:ascii="Times New Roman" w:hAnsi="Times New Roman"/>
        </w:rPr>
        <w:sym w:font="Wingdings" w:char="F0E0"/>
      </w:r>
      <w:r w:rsidR="00142D73" w:rsidRPr="00056529">
        <w:rPr>
          <w:rFonts w:ascii="Times New Roman" w:hAnsi="Times New Roman"/>
          <w:bdr w:val="single" w:sz="4" w:space="0" w:color="auto"/>
        </w:rPr>
        <w:t>4.T</w:t>
      </w:r>
      <w:r w:rsidR="00227678" w:rsidRPr="00056529">
        <w:rPr>
          <w:rFonts w:ascii="Times New Roman" w:hAnsi="Times New Roman"/>
          <w:bdr w:val="single" w:sz="4" w:space="0" w:color="auto"/>
        </w:rPr>
        <w:t>otalizer</w:t>
      </w:r>
      <w:r w:rsidR="00227678" w:rsidRPr="00056529">
        <w:rPr>
          <w:rFonts w:ascii="Times New Roman" w:hAnsi="Times New Roman"/>
        </w:rPr>
        <w:sym w:font="Wingdings" w:char="F0E0"/>
      </w:r>
      <w:r w:rsidR="00006D6D">
        <w:rPr>
          <w:rFonts w:ascii="Times New Roman" w:hAnsi="Times New Roman"/>
          <w:bdr w:val="single" w:sz="4" w:space="0" w:color="auto"/>
        </w:rPr>
        <w:t>5</w:t>
      </w:r>
      <w:r w:rsidR="00142D73" w:rsidRPr="00056529">
        <w:rPr>
          <w:rFonts w:ascii="Times New Roman" w:hAnsi="Times New Roman"/>
          <w:bdr w:val="single" w:sz="4" w:space="0" w:color="auto"/>
        </w:rPr>
        <w:t>.</w:t>
      </w:r>
      <w:r w:rsidR="00006D6D">
        <w:rPr>
          <w:rFonts w:ascii="Times New Roman" w:hAnsi="Times New Roman"/>
          <w:bdr w:val="single" w:sz="4" w:space="0" w:color="auto"/>
        </w:rPr>
        <w:t xml:space="preserve">Flo </w:t>
      </w:r>
      <w:r w:rsidR="00142D73" w:rsidRPr="00056529">
        <w:rPr>
          <w:rFonts w:ascii="Times New Roman" w:hAnsi="Times New Roman"/>
          <w:bdr w:val="single" w:sz="4" w:space="0" w:color="auto"/>
        </w:rPr>
        <w:t>T</w:t>
      </w:r>
      <w:r w:rsidR="00227678" w:rsidRPr="00056529">
        <w:rPr>
          <w:rFonts w:ascii="Times New Roman" w:hAnsi="Times New Roman"/>
          <w:bdr w:val="single" w:sz="4" w:space="0" w:color="auto"/>
        </w:rPr>
        <w:t>OT Reset</w:t>
      </w:r>
      <w:r w:rsidR="00227678" w:rsidRPr="00056529">
        <w:rPr>
          <w:rFonts w:ascii="Times New Roman" w:hAnsi="Times New Roman"/>
        </w:rPr>
        <w:t xml:space="preserve"> (</w:t>
      </w:r>
      <w:r w:rsidR="00FE1B19" w:rsidRPr="00056529">
        <w:rPr>
          <w:rFonts w:ascii="Times New Roman" w:hAnsi="Times New Roman"/>
        </w:rPr>
        <w:t>M4</w:t>
      </w:r>
      <w:r w:rsidR="00006D6D">
        <w:rPr>
          <w:rFonts w:ascii="Times New Roman" w:hAnsi="Times New Roman"/>
        </w:rPr>
        <w:t>5</w:t>
      </w:r>
      <w:r w:rsidR="00227678" w:rsidRPr="00056529">
        <w:rPr>
          <w:rFonts w:ascii="Times New Roman" w:hAnsi="Times New Roman"/>
        </w:rPr>
        <w:t>)</w:t>
      </w:r>
    </w:p>
    <w:p w:rsidR="00501606" w:rsidRPr="003C3EF1" w:rsidRDefault="00501606" w:rsidP="00EE2887">
      <w:pPr>
        <w:widowControl w:val="0"/>
        <w:spacing w:after="0"/>
        <w:jc w:val="both"/>
        <w:rPr>
          <w:rFonts w:ascii="Times New Roman" w:hAnsi="Times New Roman"/>
          <w:b/>
          <w:sz w:val="28"/>
          <w:szCs w:val="28"/>
        </w:rPr>
      </w:pPr>
    </w:p>
    <w:p w:rsidR="001C74EB" w:rsidRPr="003C3EF1" w:rsidRDefault="009D5709" w:rsidP="00EE2887">
      <w:pPr>
        <w:pStyle w:val="Heading2"/>
        <w:jc w:val="both"/>
        <w:rPr>
          <w:rFonts w:ascii="Times New Roman" w:hAnsi="Times New Roman"/>
          <w:color w:val="auto"/>
          <w:sz w:val="24"/>
          <w:szCs w:val="24"/>
        </w:rPr>
      </w:pPr>
      <w:bookmarkStart w:id="139" w:name="_Toc486237330"/>
      <w:r w:rsidRPr="003C3EF1">
        <w:rPr>
          <w:rFonts w:ascii="Times New Roman" w:hAnsi="Times New Roman"/>
          <w:color w:val="auto"/>
          <w:sz w:val="24"/>
          <w:szCs w:val="24"/>
        </w:rPr>
        <w:t>§4</w:t>
      </w:r>
      <w:r w:rsidR="006E17B8" w:rsidRPr="003C3EF1">
        <w:rPr>
          <w:rFonts w:ascii="Times New Roman" w:hAnsi="Times New Roman"/>
          <w:color w:val="auto"/>
          <w:sz w:val="24"/>
          <w:szCs w:val="24"/>
        </w:rPr>
        <w:t>.8</w:t>
      </w:r>
      <w:r w:rsidR="001C74EB" w:rsidRPr="003C3EF1">
        <w:rPr>
          <w:rFonts w:ascii="Times New Roman" w:hAnsi="Times New Roman"/>
          <w:color w:val="auto"/>
          <w:sz w:val="24"/>
          <w:szCs w:val="24"/>
        </w:rPr>
        <w:t xml:space="preserve"> How to use the damping filter to stabilize the reading</w:t>
      </w:r>
      <w:bookmarkEnd w:id="139"/>
    </w:p>
    <w:p w:rsidR="00F6509A" w:rsidRPr="003C3EF1" w:rsidRDefault="00AC0F45" w:rsidP="00EE2887">
      <w:pPr>
        <w:widowControl w:val="0"/>
        <w:spacing w:after="0"/>
        <w:jc w:val="both"/>
        <w:rPr>
          <w:rFonts w:ascii="Times New Roman" w:hAnsi="Times New Roman"/>
        </w:rPr>
      </w:pPr>
      <w:r w:rsidRPr="003C3EF1">
        <w:rPr>
          <w:rFonts w:ascii="Times New Roman" w:hAnsi="Times New Roman"/>
        </w:rPr>
        <w:t xml:space="preserve">The damper acts as a filter for a stable reading. </w:t>
      </w:r>
      <w:r w:rsidR="00F6509A" w:rsidRPr="003C3EF1">
        <w:rPr>
          <w:rFonts w:ascii="Times New Roman" w:hAnsi="Times New Roman"/>
        </w:rPr>
        <w:t>This setting can be adjusted in the “</w:t>
      </w:r>
      <w:proofErr w:type="spellStart"/>
      <w:r w:rsidR="00F6509A" w:rsidRPr="003C3EF1">
        <w:rPr>
          <w:rFonts w:ascii="Times New Roman" w:hAnsi="Times New Roman"/>
        </w:rPr>
        <w:t>Avg</w:t>
      </w:r>
      <w:proofErr w:type="spellEnd"/>
      <w:r w:rsidR="00F6509A" w:rsidRPr="003C3EF1">
        <w:rPr>
          <w:rFonts w:ascii="Times New Roman" w:hAnsi="Times New Roman"/>
        </w:rPr>
        <w:t xml:space="preserve"> Filter” menu, which can be accessed through the following series of keys</w:t>
      </w:r>
      <w:r w:rsidRPr="003C3EF1">
        <w:rPr>
          <w:rFonts w:ascii="Times New Roman" w:hAnsi="Times New Roman"/>
        </w:rPr>
        <w:t>:</w:t>
      </w:r>
    </w:p>
    <w:p w:rsidR="00F6509A" w:rsidRPr="003C3EF1" w:rsidRDefault="00F6509A" w:rsidP="00EE2887">
      <w:pPr>
        <w:widowControl w:val="0"/>
        <w:spacing w:after="0"/>
        <w:jc w:val="both"/>
        <w:rPr>
          <w:rFonts w:ascii="Times New Roman" w:hAnsi="Times New Roman"/>
        </w:rPr>
      </w:pPr>
    </w:p>
    <w:p w:rsidR="00F6509A" w:rsidRPr="003C3EF1" w:rsidRDefault="00AC0F45" w:rsidP="00EE2887">
      <w:pPr>
        <w:widowControl w:val="0"/>
        <w:spacing w:after="0"/>
        <w:jc w:val="both"/>
        <w:rPr>
          <w:rFonts w:ascii="Times New Roman" w:hAnsi="Times New Roman"/>
        </w:rPr>
      </w:pPr>
      <w:proofErr w:type="gramStart"/>
      <w:r w:rsidRPr="003C3EF1">
        <w:rPr>
          <w:rFonts w:ascii="Times New Roman" w:hAnsi="Times New Roman"/>
          <w:bdr w:val="single" w:sz="4" w:space="0" w:color="auto"/>
        </w:rPr>
        <w:t>SET</w:t>
      </w:r>
      <w:r w:rsidRPr="003C3EF1">
        <w:rPr>
          <w:rFonts w:ascii="Times New Roman" w:hAnsi="Times New Roman"/>
        </w:rPr>
        <w:sym w:font="Wingdings" w:char="F0E0"/>
      </w:r>
      <w:r w:rsidRPr="003C3EF1">
        <w:rPr>
          <w:rFonts w:ascii="Times New Roman" w:hAnsi="Times New Roman"/>
          <w:bdr w:val="single" w:sz="4" w:space="0" w:color="auto"/>
        </w:rPr>
        <w:t>Set Filter</w:t>
      </w:r>
      <w:r w:rsidRPr="003C3EF1">
        <w:rPr>
          <w:rFonts w:ascii="Times New Roman" w:hAnsi="Times New Roman"/>
        </w:rPr>
        <w:sym w:font="Wingdings" w:char="F0E0"/>
      </w:r>
      <w:r w:rsidRPr="003C3EF1">
        <w:rPr>
          <w:rFonts w:ascii="Times New Roman" w:hAnsi="Times New Roman"/>
          <w:bdr w:val="single" w:sz="4" w:space="0" w:color="auto"/>
        </w:rPr>
        <w:t>ENT</w:t>
      </w:r>
      <w:r w:rsidRPr="003C3EF1">
        <w:rPr>
          <w:rFonts w:ascii="Times New Roman" w:hAnsi="Times New Roman"/>
        </w:rPr>
        <w:t>.</w:t>
      </w:r>
      <w:proofErr w:type="gramEnd"/>
      <w:r w:rsidRPr="003C3EF1">
        <w:rPr>
          <w:rFonts w:ascii="Times New Roman" w:hAnsi="Times New Roman"/>
        </w:rPr>
        <w:t xml:space="preserve"> </w:t>
      </w:r>
    </w:p>
    <w:p w:rsidR="00F6509A" w:rsidRPr="003C3EF1" w:rsidRDefault="00F6509A" w:rsidP="00EE2887">
      <w:pPr>
        <w:widowControl w:val="0"/>
        <w:spacing w:after="0"/>
        <w:jc w:val="both"/>
        <w:rPr>
          <w:rFonts w:ascii="Times New Roman" w:hAnsi="Times New Roman"/>
        </w:rPr>
      </w:pPr>
    </w:p>
    <w:p w:rsidR="00AC0F45" w:rsidRPr="003C3EF1" w:rsidRDefault="00AC0F45" w:rsidP="00EE2887">
      <w:pPr>
        <w:widowControl w:val="0"/>
        <w:spacing w:after="0"/>
        <w:jc w:val="both"/>
        <w:rPr>
          <w:rFonts w:ascii="Times New Roman" w:hAnsi="Times New Roman"/>
        </w:rPr>
      </w:pPr>
      <w:r w:rsidRPr="003C3EF1">
        <w:rPr>
          <w:rFonts w:ascii="Times New Roman" w:hAnsi="Times New Roman"/>
        </w:rPr>
        <w:t xml:space="preserve">If a “0” is entered, there is no damping. A bigger number </w:t>
      </w:r>
      <w:r w:rsidR="00F6509A" w:rsidRPr="003C3EF1">
        <w:rPr>
          <w:rFonts w:ascii="Times New Roman" w:hAnsi="Times New Roman"/>
        </w:rPr>
        <w:t xml:space="preserve">generally brings a more stable effect.  However, a balance is required; </w:t>
      </w:r>
      <w:r w:rsidRPr="003C3EF1">
        <w:rPr>
          <w:rFonts w:ascii="Times New Roman" w:hAnsi="Times New Roman"/>
        </w:rPr>
        <w:t>bigger</w:t>
      </w:r>
      <w:r w:rsidR="00F6509A" w:rsidRPr="003C3EF1">
        <w:rPr>
          <w:rFonts w:ascii="Times New Roman" w:hAnsi="Times New Roman"/>
        </w:rPr>
        <w:t xml:space="preserve"> damping numbers will slow down the instrument</w:t>
      </w:r>
      <w:r w:rsidR="00322A7A" w:rsidRPr="003C3EF1">
        <w:rPr>
          <w:rFonts w:ascii="Times New Roman" w:hAnsi="Times New Roman"/>
        </w:rPr>
        <w:t>’</w:t>
      </w:r>
      <w:r w:rsidR="00F6509A" w:rsidRPr="003C3EF1">
        <w:rPr>
          <w:rFonts w:ascii="Times New Roman" w:hAnsi="Times New Roman"/>
        </w:rPr>
        <w:t>s response time</w:t>
      </w:r>
      <w:r w:rsidRPr="003C3EF1">
        <w:rPr>
          <w:rFonts w:ascii="Times New Roman" w:hAnsi="Times New Roman"/>
        </w:rPr>
        <w:t xml:space="preserve">. </w:t>
      </w:r>
    </w:p>
    <w:p w:rsidR="00AC0F45" w:rsidRPr="003C3EF1" w:rsidRDefault="00AC0F45"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140" w:name="_Toc486237331"/>
      <w:r w:rsidRPr="003C3EF1">
        <w:rPr>
          <w:rFonts w:ascii="Times New Roman" w:hAnsi="Times New Roman"/>
          <w:color w:val="auto"/>
          <w:sz w:val="24"/>
          <w:szCs w:val="24"/>
        </w:rPr>
        <w:t>§4</w:t>
      </w:r>
      <w:r w:rsidR="006E17B8" w:rsidRPr="003C3EF1">
        <w:rPr>
          <w:rFonts w:ascii="Times New Roman" w:hAnsi="Times New Roman"/>
          <w:color w:val="auto"/>
          <w:sz w:val="24"/>
          <w:szCs w:val="24"/>
        </w:rPr>
        <w:t>.9</w:t>
      </w:r>
      <w:r w:rsidR="001C74EB" w:rsidRPr="003C3EF1">
        <w:rPr>
          <w:rFonts w:ascii="Times New Roman" w:hAnsi="Times New Roman"/>
          <w:color w:val="auto"/>
          <w:sz w:val="24"/>
          <w:szCs w:val="24"/>
        </w:rPr>
        <w:t xml:space="preserve"> How to use the zero-cutoff function</w:t>
      </w:r>
      <w:r w:rsidR="00AC0F45" w:rsidRPr="003C3EF1">
        <w:rPr>
          <w:rFonts w:ascii="Times New Roman" w:hAnsi="Times New Roman"/>
          <w:color w:val="auto"/>
          <w:sz w:val="24"/>
          <w:szCs w:val="24"/>
        </w:rPr>
        <w:t xml:space="preserve"> (Noise Filter)</w:t>
      </w:r>
      <w:bookmarkEnd w:id="140"/>
    </w:p>
    <w:p w:rsidR="00792E25" w:rsidRPr="003C3EF1" w:rsidRDefault="00792E25" w:rsidP="00EE2887">
      <w:pPr>
        <w:jc w:val="both"/>
        <w:rPr>
          <w:rFonts w:ascii="Times New Roman" w:hAnsi="Times New Roman"/>
        </w:rPr>
      </w:pPr>
      <w:r w:rsidRPr="003C3EF1">
        <w:rPr>
          <w:rFonts w:ascii="Times New Roman" w:hAnsi="Times New Roman"/>
        </w:rPr>
        <w:t>This f</w:t>
      </w:r>
      <w:r w:rsidR="00CA59AD" w:rsidRPr="003C3EF1">
        <w:rPr>
          <w:rFonts w:ascii="Times New Roman" w:hAnsi="Times New Roman"/>
        </w:rPr>
        <w:t>unction can be accessed by pressing</w:t>
      </w:r>
      <w:r w:rsidRPr="003C3EF1">
        <w:rPr>
          <w:rFonts w:ascii="Times New Roman" w:hAnsi="Times New Roman"/>
        </w:rPr>
        <w:t xml:space="preserve"> the following series of keys: </w:t>
      </w:r>
    </w:p>
    <w:p w:rsidR="00A85FB3" w:rsidRPr="003C3EF1" w:rsidRDefault="00792E25" w:rsidP="00EE2887">
      <w:pPr>
        <w:jc w:val="both"/>
        <w:rPr>
          <w:rFonts w:ascii="Times New Roman" w:hAnsi="Times New Roman"/>
          <w:bdr w:val="single" w:sz="4" w:space="0" w:color="auto"/>
        </w:rPr>
      </w:pPr>
      <w:r w:rsidRPr="003C3EF1">
        <w:rPr>
          <w:rFonts w:ascii="Times New Roman" w:hAnsi="Times New Roman"/>
          <w:bdr w:val="single" w:sz="4" w:space="0" w:color="auto"/>
        </w:rPr>
        <w:t>SET</w:t>
      </w:r>
      <w:r w:rsidRPr="003C3EF1">
        <w:rPr>
          <w:rFonts w:ascii="Times New Roman" w:hAnsi="Times New Roman"/>
        </w:rPr>
        <w:sym w:font="Wingdings" w:char="F0E0"/>
      </w:r>
      <w:r w:rsidRPr="003C3EF1">
        <w:rPr>
          <w:rFonts w:ascii="Times New Roman" w:hAnsi="Times New Roman"/>
          <w:bdr w:val="single" w:sz="4" w:space="0" w:color="auto"/>
        </w:rPr>
        <w:t>5</w:t>
      </w:r>
      <w:r w:rsidRPr="003C3EF1">
        <w:rPr>
          <w:rFonts w:ascii="Times New Roman" w:hAnsi="Times New Roman"/>
        </w:rPr>
        <w:sym w:font="Wingdings" w:char="F0E0"/>
      </w:r>
      <w:r w:rsidRPr="003C3EF1">
        <w:rPr>
          <w:rFonts w:ascii="Times New Roman" w:hAnsi="Times New Roman"/>
          <w:bdr w:val="single" w:sz="4" w:space="0" w:color="auto"/>
        </w:rPr>
        <w:t>2</w:t>
      </w:r>
    </w:p>
    <w:p w:rsidR="001C74EB" w:rsidRPr="003C3EF1" w:rsidRDefault="009D5709" w:rsidP="00EE2887">
      <w:pPr>
        <w:pStyle w:val="Heading2"/>
        <w:jc w:val="both"/>
        <w:rPr>
          <w:rFonts w:ascii="Times New Roman" w:hAnsi="Times New Roman"/>
          <w:color w:val="auto"/>
          <w:sz w:val="24"/>
          <w:szCs w:val="24"/>
        </w:rPr>
      </w:pPr>
      <w:bookmarkStart w:id="141" w:name="_Toc486237332"/>
      <w:r w:rsidRPr="003C3EF1">
        <w:rPr>
          <w:rFonts w:ascii="Times New Roman" w:hAnsi="Times New Roman"/>
          <w:color w:val="auto"/>
          <w:sz w:val="24"/>
          <w:szCs w:val="24"/>
        </w:rPr>
        <w:t>§4</w:t>
      </w:r>
      <w:r w:rsidR="006E17B8" w:rsidRPr="003C3EF1">
        <w:rPr>
          <w:rFonts w:ascii="Times New Roman" w:hAnsi="Times New Roman"/>
          <w:color w:val="auto"/>
          <w:sz w:val="24"/>
          <w:szCs w:val="24"/>
        </w:rPr>
        <w:t>.10</w:t>
      </w:r>
      <w:r w:rsidR="001C74EB" w:rsidRPr="003C3EF1">
        <w:rPr>
          <w:rFonts w:ascii="Times New Roman" w:hAnsi="Times New Roman"/>
          <w:color w:val="auto"/>
          <w:sz w:val="24"/>
          <w:szCs w:val="24"/>
        </w:rPr>
        <w:t xml:space="preserve"> How to set up the zero calibration</w:t>
      </w:r>
      <w:bookmarkEnd w:id="141"/>
    </w:p>
    <w:p w:rsidR="002B243D" w:rsidRPr="003C3EF1" w:rsidRDefault="007B0048" w:rsidP="00EE2887">
      <w:pPr>
        <w:widowControl w:val="0"/>
        <w:spacing w:after="0"/>
        <w:jc w:val="both"/>
        <w:rPr>
          <w:rFonts w:ascii="Times New Roman" w:hAnsi="Times New Roman"/>
        </w:rPr>
      </w:pPr>
      <w:r w:rsidRPr="003C3EF1">
        <w:rPr>
          <w:rFonts w:ascii="Times New Roman" w:hAnsi="Times New Roman"/>
        </w:rPr>
        <w:t>Without a zero calibration</w:t>
      </w:r>
      <w:r w:rsidR="00DD17AF" w:rsidRPr="003C3EF1">
        <w:rPr>
          <w:rFonts w:ascii="Times New Roman" w:hAnsi="Times New Roman"/>
        </w:rPr>
        <w:t>,</w:t>
      </w:r>
      <w:r w:rsidR="00FE793C">
        <w:rPr>
          <w:rFonts w:ascii="Times New Roman" w:hAnsi="Times New Roman"/>
        </w:rPr>
        <w:t xml:space="preserve"> </w:t>
      </w:r>
      <w:r w:rsidR="00AC0F45" w:rsidRPr="003C3EF1">
        <w:rPr>
          <w:rFonts w:ascii="Times New Roman" w:hAnsi="Times New Roman"/>
        </w:rPr>
        <w:t>the flow</w:t>
      </w:r>
      <w:r w:rsidR="00DD17AF" w:rsidRPr="003C3EF1">
        <w:rPr>
          <w:rFonts w:ascii="Times New Roman" w:hAnsi="Times New Roman"/>
        </w:rPr>
        <w:t xml:space="preserve"> meter may give</w:t>
      </w:r>
      <w:r w:rsidR="001C1B88" w:rsidRPr="003C3EF1">
        <w:rPr>
          <w:rFonts w:ascii="Times New Roman" w:hAnsi="Times New Roman"/>
        </w:rPr>
        <w:t xml:space="preserve"> a small non-</w:t>
      </w:r>
      <w:r w:rsidR="00AC0F45" w:rsidRPr="003C3EF1">
        <w:rPr>
          <w:rFonts w:ascii="Times New Roman" w:hAnsi="Times New Roman"/>
        </w:rPr>
        <w:t xml:space="preserve">zero </w:t>
      </w:r>
      <w:r w:rsidR="001C1B88" w:rsidRPr="003C3EF1">
        <w:rPr>
          <w:rFonts w:ascii="Times New Roman" w:hAnsi="Times New Roman"/>
        </w:rPr>
        <w:t>flow rate reading even when</w:t>
      </w:r>
      <w:r w:rsidR="00DD17AF" w:rsidRPr="003C3EF1">
        <w:rPr>
          <w:rFonts w:ascii="Times New Roman" w:hAnsi="Times New Roman"/>
        </w:rPr>
        <w:t xml:space="preserve"> the flow in the pipe is</w:t>
      </w:r>
      <w:r w:rsidR="001C1B88" w:rsidRPr="003C3EF1">
        <w:rPr>
          <w:rFonts w:ascii="Times New Roman" w:hAnsi="Times New Roman"/>
        </w:rPr>
        <w:t xml:space="preserve"> not</w:t>
      </w:r>
      <w:r w:rsidR="00DD17AF" w:rsidRPr="003C3EF1">
        <w:rPr>
          <w:rFonts w:ascii="Times New Roman" w:hAnsi="Times New Roman"/>
        </w:rPr>
        <w:t xml:space="preserve"> running. </w:t>
      </w:r>
      <w:r w:rsidRPr="003C3EF1">
        <w:rPr>
          <w:rFonts w:ascii="Times New Roman" w:hAnsi="Times New Roman"/>
        </w:rPr>
        <w:t>In order to make an accurate measurement, it is necessary to set the co</w:t>
      </w:r>
      <w:r w:rsidR="00DD17AF" w:rsidRPr="003C3EF1">
        <w:rPr>
          <w:rFonts w:ascii="Times New Roman" w:hAnsi="Times New Roman"/>
        </w:rPr>
        <w:t>rrect zero calibration. While setting this data</w:t>
      </w:r>
      <w:r w:rsidRPr="003C3EF1">
        <w:rPr>
          <w:rFonts w:ascii="Times New Roman" w:hAnsi="Times New Roman"/>
        </w:rPr>
        <w:t>, the liquid flow should be completely turned off</w:t>
      </w:r>
      <w:r w:rsidR="00DD17AF" w:rsidRPr="003C3EF1">
        <w:rPr>
          <w:rFonts w:ascii="Times New Roman" w:hAnsi="Times New Roman"/>
        </w:rPr>
        <w:t xml:space="preserve">.  If there is any value besides zero at the time zero velocity is set, all future results will be skewed. </w:t>
      </w:r>
      <w:r w:rsidR="002B243D" w:rsidRPr="003C3EF1">
        <w:rPr>
          <w:rFonts w:ascii="Times New Roman" w:hAnsi="Times New Roman"/>
        </w:rPr>
        <w:t xml:space="preserve"> This window can be accessed by pressing the following series of keys</w:t>
      </w:r>
      <w:r w:rsidRPr="003C3EF1">
        <w:rPr>
          <w:rFonts w:ascii="Times New Roman" w:hAnsi="Times New Roman"/>
        </w:rPr>
        <w:t>:</w:t>
      </w:r>
    </w:p>
    <w:p w:rsidR="00AC0F45" w:rsidRPr="003C3EF1" w:rsidRDefault="007B0048" w:rsidP="00EE2887">
      <w:pPr>
        <w:widowControl w:val="0"/>
        <w:spacing w:after="0"/>
        <w:jc w:val="both"/>
        <w:rPr>
          <w:rFonts w:ascii="Times New Roman" w:hAnsi="Times New Roman"/>
        </w:rPr>
      </w:pPr>
      <w:r w:rsidRPr="003C3EF1">
        <w:rPr>
          <w:rFonts w:ascii="Times New Roman" w:hAnsi="Times New Roman"/>
          <w:bdr w:val="single" w:sz="4" w:space="0" w:color="auto"/>
        </w:rPr>
        <w:t>CAL</w:t>
      </w:r>
      <w:r w:rsidRPr="003C3EF1">
        <w:rPr>
          <w:rFonts w:ascii="Times New Roman" w:hAnsi="Times New Roman"/>
        </w:rPr>
        <w:sym w:font="Wingdings" w:char="F0E0"/>
      </w:r>
      <w:r w:rsidRPr="003C3EF1">
        <w:rPr>
          <w:rFonts w:ascii="Times New Roman" w:hAnsi="Times New Roman"/>
          <w:bdr w:val="single" w:sz="4" w:space="0" w:color="auto"/>
        </w:rPr>
        <w:t>Zero Cal</w:t>
      </w:r>
      <w:r w:rsidRPr="003C3EF1">
        <w:rPr>
          <w:rFonts w:ascii="Times New Roman" w:hAnsi="Times New Roman"/>
        </w:rPr>
        <w:t xml:space="preserve">. Press the </w:t>
      </w:r>
      <w:r w:rsidRPr="003C3EF1">
        <w:rPr>
          <w:rFonts w:ascii="Times New Roman" w:hAnsi="Times New Roman"/>
          <w:bdr w:val="single" w:sz="4" w:space="0" w:color="auto"/>
        </w:rPr>
        <w:t>ENT</w:t>
      </w:r>
      <w:r w:rsidRPr="003C3EF1">
        <w:rPr>
          <w:rFonts w:ascii="Times New Roman" w:hAnsi="Times New Roman"/>
        </w:rPr>
        <w:t xml:space="preserve"> key to start the zero calibration. </w:t>
      </w:r>
    </w:p>
    <w:p w:rsidR="007B0048" w:rsidRPr="003C3EF1" w:rsidRDefault="007B0048" w:rsidP="00EE2887">
      <w:pPr>
        <w:widowControl w:val="0"/>
        <w:spacing w:after="0"/>
        <w:jc w:val="both"/>
        <w:rPr>
          <w:rFonts w:ascii="Times New Roman" w:hAnsi="Times New Roman"/>
        </w:rPr>
      </w:pPr>
    </w:p>
    <w:p w:rsidR="007B0048" w:rsidRPr="003C3EF1" w:rsidRDefault="009D5709" w:rsidP="00EE2887">
      <w:pPr>
        <w:pStyle w:val="Heading2"/>
        <w:jc w:val="both"/>
        <w:rPr>
          <w:rFonts w:ascii="Times New Roman" w:hAnsi="Times New Roman"/>
          <w:color w:val="auto"/>
          <w:sz w:val="24"/>
          <w:szCs w:val="24"/>
        </w:rPr>
      </w:pPr>
      <w:bookmarkStart w:id="142" w:name="_Toc486237333"/>
      <w:r w:rsidRPr="003C3EF1">
        <w:rPr>
          <w:rFonts w:ascii="Times New Roman" w:hAnsi="Times New Roman"/>
          <w:color w:val="auto"/>
          <w:sz w:val="24"/>
          <w:szCs w:val="24"/>
        </w:rPr>
        <w:t>§4</w:t>
      </w:r>
      <w:r w:rsidR="006E17B8" w:rsidRPr="003C3EF1">
        <w:rPr>
          <w:rFonts w:ascii="Times New Roman" w:hAnsi="Times New Roman"/>
          <w:color w:val="auto"/>
          <w:sz w:val="24"/>
          <w:szCs w:val="24"/>
        </w:rPr>
        <w:t>.11</w:t>
      </w:r>
      <w:r w:rsidR="001C74EB" w:rsidRPr="003C3EF1">
        <w:rPr>
          <w:rFonts w:ascii="Times New Roman" w:hAnsi="Times New Roman"/>
          <w:color w:val="auto"/>
          <w:sz w:val="24"/>
          <w:szCs w:val="24"/>
        </w:rPr>
        <w:t xml:space="preserve"> How to change the flow rate scale factor</w:t>
      </w:r>
      <w:bookmarkEnd w:id="142"/>
    </w:p>
    <w:p w:rsidR="001C1B88" w:rsidRPr="003C3EF1" w:rsidRDefault="007B0048" w:rsidP="00EE2887">
      <w:pPr>
        <w:widowControl w:val="0"/>
        <w:spacing w:after="0"/>
        <w:jc w:val="both"/>
        <w:rPr>
          <w:rFonts w:ascii="Times New Roman" w:hAnsi="Times New Roman"/>
        </w:rPr>
      </w:pPr>
      <w:r w:rsidRPr="003C3EF1">
        <w:rPr>
          <w:rFonts w:ascii="Times New Roman" w:hAnsi="Times New Roman"/>
        </w:rPr>
        <w:t>The scale factor (SF) is the ratio between the “actual flow rate” and the flow rate measured by the flowmeter. It c</w:t>
      </w:r>
      <w:r w:rsidR="001C1B88" w:rsidRPr="003C3EF1">
        <w:rPr>
          <w:rFonts w:ascii="Times New Roman" w:hAnsi="Times New Roman"/>
        </w:rPr>
        <w:t xml:space="preserve">an be determined </w:t>
      </w:r>
      <w:r w:rsidRPr="003C3EF1">
        <w:rPr>
          <w:rFonts w:ascii="Times New Roman" w:hAnsi="Times New Roman"/>
        </w:rPr>
        <w:t xml:space="preserve">with standard flow calibration equipment. </w:t>
      </w:r>
      <w:r w:rsidR="001C1B88" w:rsidRPr="003C3EF1">
        <w:rPr>
          <w:rFonts w:ascii="Times New Roman" w:hAnsi="Times New Roman"/>
        </w:rPr>
        <w:t>This value can be adjusted by pressing the following series of keys</w:t>
      </w:r>
      <w:r w:rsidR="00932723" w:rsidRPr="003C3EF1">
        <w:rPr>
          <w:rFonts w:ascii="Times New Roman" w:hAnsi="Times New Roman"/>
        </w:rPr>
        <w:t xml:space="preserve">: </w:t>
      </w:r>
    </w:p>
    <w:p w:rsidR="001C1B88" w:rsidRPr="003C3EF1" w:rsidRDefault="001C1B88" w:rsidP="00EE2887">
      <w:pPr>
        <w:widowControl w:val="0"/>
        <w:spacing w:after="0"/>
        <w:jc w:val="both"/>
        <w:rPr>
          <w:rFonts w:ascii="Times New Roman" w:hAnsi="Times New Roman"/>
        </w:rPr>
      </w:pPr>
    </w:p>
    <w:p w:rsidR="00426496" w:rsidRDefault="00932723" w:rsidP="00EE2887">
      <w:pPr>
        <w:widowControl w:val="0"/>
        <w:spacing w:after="0"/>
        <w:jc w:val="both"/>
        <w:rPr>
          <w:ins w:id="143" w:author="Robert Goss" w:date="2017-08-14T15:10:00Z"/>
          <w:rFonts w:ascii="Times New Roman" w:hAnsi="Times New Roman"/>
        </w:rPr>
      </w:pPr>
      <w:proofErr w:type="gramStart"/>
      <w:r w:rsidRPr="00056529">
        <w:rPr>
          <w:rFonts w:ascii="Times New Roman" w:hAnsi="Times New Roman"/>
          <w:bdr w:val="single" w:sz="4" w:space="0" w:color="auto"/>
        </w:rPr>
        <w:t>SET</w:t>
      </w:r>
      <w:r w:rsidRPr="00056529">
        <w:rPr>
          <w:rFonts w:ascii="Times New Roman" w:hAnsi="Times New Roman"/>
        </w:rPr>
        <w:sym w:font="Wingdings" w:char="F0E0"/>
      </w:r>
      <w:r w:rsidRPr="00056529">
        <w:rPr>
          <w:rFonts w:ascii="Times New Roman" w:hAnsi="Times New Roman"/>
          <w:bdr w:val="single" w:sz="4" w:space="0" w:color="auto"/>
        </w:rPr>
        <w:t xml:space="preserve">Set </w:t>
      </w:r>
      <w:r w:rsidR="005469E5" w:rsidRPr="00056529">
        <w:rPr>
          <w:rFonts w:ascii="Times New Roman" w:hAnsi="Times New Roman"/>
          <w:bdr w:val="single" w:sz="4" w:space="0" w:color="auto"/>
        </w:rPr>
        <w:t>Transducer</w:t>
      </w:r>
      <w:r w:rsidRPr="00056529">
        <w:rPr>
          <w:rFonts w:ascii="Times New Roman" w:hAnsi="Times New Roman"/>
          <w:bdr w:val="single" w:sz="4" w:space="0" w:color="auto"/>
        </w:rPr>
        <w:t xml:space="preserve"> </w:t>
      </w:r>
      <w:r w:rsidRPr="00056529">
        <w:rPr>
          <w:rFonts w:ascii="Times New Roman" w:hAnsi="Times New Roman"/>
        </w:rPr>
        <w:sym w:font="Wingdings" w:char="F0E0"/>
      </w:r>
      <w:r w:rsidRPr="00056529">
        <w:rPr>
          <w:rFonts w:ascii="Times New Roman" w:hAnsi="Times New Roman"/>
          <w:bdr w:val="single" w:sz="4" w:space="0" w:color="auto"/>
        </w:rPr>
        <w:t>Scale Factor</w:t>
      </w:r>
      <w:r w:rsidRPr="00056529">
        <w:rPr>
          <w:rFonts w:ascii="Times New Roman" w:hAnsi="Times New Roman"/>
        </w:rPr>
        <w:t>.</w:t>
      </w:r>
      <w:proofErr w:type="gramEnd"/>
      <w:r w:rsidR="00426496" w:rsidRPr="00426496">
        <w:rPr>
          <w:rFonts w:ascii="Times New Roman" w:hAnsi="Times New Roman"/>
          <w:b/>
          <w:bdr w:val="single" w:sz="4" w:space="0" w:color="auto"/>
        </w:rPr>
        <w:t xml:space="preserve"> </w:t>
      </w:r>
      <w:r w:rsidR="006A249C" w:rsidRPr="006A249C">
        <w:rPr>
          <w:rFonts w:ascii="Times New Roman" w:hAnsi="Times New Roman"/>
          <w:bdr w:val="single" w:sz="4" w:space="0" w:color="auto"/>
        </w:rPr>
        <w:t>S44</w:t>
      </w:r>
      <w:r w:rsidRPr="00056529">
        <w:rPr>
          <w:rFonts w:ascii="Times New Roman" w:hAnsi="Times New Roman"/>
        </w:rPr>
        <w:t xml:space="preserve"> Press the </w:t>
      </w:r>
      <w:r w:rsidRPr="00056529">
        <w:rPr>
          <w:rFonts w:ascii="Times New Roman" w:hAnsi="Times New Roman"/>
          <w:bdr w:val="single" w:sz="4" w:space="0" w:color="auto"/>
        </w:rPr>
        <w:t>ENT</w:t>
      </w:r>
      <w:r w:rsidRPr="00056529">
        <w:rPr>
          <w:rFonts w:ascii="Times New Roman" w:hAnsi="Times New Roman"/>
        </w:rPr>
        <w:t xml:space="preserve"> key to edit the scale factor.</w:t>
      </w:r>
      <w:ins w:id="144" w:author="Robert Goss" w:date="2017-08-14T15:09:00Z">
        <w:r w:rsidR="00426496" w:rsidRPr="00697AFA" w:rsidDel="00426496">
          <w:rPr>
            <w:rFonts w:ascii="Times New Roman" w:hAnsi="Times New Roman"/>
          </w:rPr>
          <w:t xml:space="preserve"> </w:t>
        </w:r>
      </w:ins>
    </w:p>
    <w:p w:rsidR="007B0048" w:rsidRPr="003C3EF1" w:rsidDel="00426496" w:rsidRDefault="00932723" w:rsidP="00EE2887">
      <w:pPr>
        <w:widowControl w:val="0"/>
        <w:spacing w:after="0"/>
        <w:jc w:val="both"/>
        <w:rPr>
          <w:del w:id="145" w:author="Robert Goss" w:date="2017-08-14T15:09:00Z"/>
          <w:rFonts w:ascii="Times New Roman" w:hAnsi="Times New Roman"/>
        </w:rPr>
      </w:pPr>
      <w:del w:id="146" w:author="Robert Goss" w:date="2017-08-14T15:09:00Z">
        <w:r w:rsidRPr="00697AFA" w:rsidDel="00426496">
          <w:rPr>
            <w:rFonts w:ascii="Times New Roman" w:hAnsi="Times New Roman"/>
          </w:rPr>
          <w:delText xml:space="preserve"> </w:delText>
        </w:r>
      </w:del>
    </w:p>
    <w:p w:rsidR="00932723" w:rsidRPr="003C3EF1" w:rsidRDefault="00932723" w:rsidP="00EE2887">
      <w:pPr>
        <w:widowControl w:val="0"/>
        <w:spacing w:after="0"/>
        <w:jc w:val="both"/>
        <w:rPr>
          <w:rFonts w:ascii="Times New Roman" w:hAnsi="Times New Roman"/>
        </w:rPr>
      </w:pPr>
    </w:p>
    <w:p w:rsidR="006A249C" w:rsidRDefault="009D5709" w:rsidP="006A249C">
      <w:pPr>
        <w:widowControl w:val="0"/>
        <w:spacing w:after="0"/>
        <w:jc w:val="both"/>
        <w:rPr>
          <w:rFonts w:ascii="Times New Roman" w:hAnsi="Times New Roman"/>
          <w:sz w:val="24"/>
          <w:szCs w:val="24"/>
        </w:rPr>
      </w:pPr>
      <w:bookmarkStart w:id="147" w:name="_Toc486237334"/>
      <w:r w:rsidRPr="003C3EF1">
        <w:rPr>
          <w:rFonts w:ascii="Times New Roman" w:hAnsi="Times New Roman"/>
          <w:sz w:val="24"/>
          <w:szCs w:val="24"/>
        </w:rPr>
        <w:t>§</w:t>
      </w:r>
      <w:r w:rsidRPr="00D872C0">
        <w:rPr>
          <w:rFonts w:ascii="Times New Roman" w:hAnsi="Times New Roman"/>
          <w:b/>
          <w:sz w:val="24"/>
          <w:szCs w:val="24"/>
        </w:rPr>
        <w:t>4</w:t>
      </w:r>
      <w:r w:rsidR="006E17B8" w:rsidRPr="00D872C0">
        <w:rPr>
          <w:rFonts w:ascii="Times New Roman" w:hAnsi="Times New Roman"/>
          <w:b/>
          <w:sz w:val="24"/>
          <w:szCs w:val="24"/>
        </w:rPr>
        <w:t>.12</w:t>
      </w:r>
      <w:r w:rsidR="001C74EB" w:rsidRPr="003C3EF1">
        <w:rPr>
          <w:rFonts w:ascii="Times New Roman" w:hAnsi="Times New Roman"/>
          <w:sz w:val="24"/>
          <w:szCs w:val="24"/>
        </w:rPr>
        <w:t xml:space="preserve"> </w:t>
      </w:r>
      <w:r w:rsidR="001C74EB" w:rsidRPr="00D872C0">
        <w:rPr>
          <w:rFonts w:ascii="Times New Roman" w:hAnsi="Times New Roman"/>
          <w:b/>
          <w:sz w:val="24"/>
          <w:szCs w:val="24"/>
        </w:rPr>
        <w:t>How to use the password lock</w:t>
      </w:r>
      <w:bookmarkEnd w:id="147"/>
    </w:p>
    <w:p w:rsidR="00932723" w:rsidRPr="003C3EF1" w:rsidRDefault="00932723" w:rsidP="00EE2887">
      <w:pPr>
        <w:widowControl w:val="0"/>
        <w:spacing w:after="0"/>
        <w:jc w:val="both"/>
        <w:rPr>
          <w:rFonts w:ascii="Times New Roman" w:hAnsi="Times New Roman"/>
        </w:rPr>
      </w:pPr>
      <w:r w:rsidRPr="003C3EF1">
        <w:rPr>
          <w:rFonts w:ascii="Times New Roman" w:hAnsi="Times New Roman"/>
        </w:rPr>
        <w:t xml:space="preserve">The password lock provides a means of preventing inadvertent configuration changes or totalizer resets. </w:t>
      </w:r>
      <w:r w:rsidRPr="003C3EF1">
        <w:rPr>
          <w:rFonts w:ascii="Times New Roman" w:hAnsi="Times New Roman"/>
        </w:rPr>
        <w:lastRenderedPageBreak/>
        <w:t xml:space="preserve">When the system is locked, the user can still browse menu windows, but cannot make any modifications to the windows. </w:t>
      </w:r>
    </w:p>
    <w:p w:rsidR="000C22B3" w:rsidRPr="003C3EF1" w:rsidRDefault="00932723" w:rsidP="00EE2887">
      <w:pPr>
        <w:widowControl w:val="0"/>
        <w:spacing w:after="0"/>
        <w:jc w:val="both"/>
        <w:rPr>
          <w:rFonts w:ascii="Times New Roman" w:hAnsi="Times New Roman"/>
        </w:rPr>
      </w:pPr>
      <w:r w:rsidRPr="003C3EF1">
        <w:rPr>
          <w:rFonts w:ascii="Times New Roman" w:hAnsi="Times New Roman"/>
        </w:rPr>
        <w:t xml:space="preserve">The password locking/unlocking can be done in menu window M57, </w:t>
      </w:r>
      <w:r w:rsidR="000C22B3" w:rsidRPr="003C3EF1">
        <w:rPr>
          <w:rFonts w:ascii="Times New Roman" w:hAnsi="Times New Roman"/>
        </w:rPr>
        <w:t>which can be accessed with the following series of keys</w:t>
      </w:r>
      <w:r w:rsidRPr="003C3EF1">
        <w:rPr>
          <w:rFonts w:ascii="Times New Roman" w:hAnsi="Times New Roman"/>
        </w:rPr>
        <w:t>:</w:t>
      </w:r>
    </w:p>
    <w:p w:rsidR="000C22B3" w:rsidRPr="003C3EF1" w:rsidRDefault="00932723" w:rsidP="00EE2887">
      <w:pPr>
        <w:widowControl w:val="0"/>
        <w:spacing w:after="0"/>
        <w:jc w:val="both"/>
        <w:rPr>
          <w:rFonts w:ascii="Times New Roman" w:hAnsi="Times New Roman"/>
        </w:rPr>
      </w:pPr>
      <w:proofErr w:type="gramStart"/>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M57</w:t>
      </w:r>
      <w:r w:rsidRPr="003C3EF1">
        <w:rPr>
          <w:rFonts w:ascii="Times New Roman" w:hAnsi="Times New Roman"/>
        </w:rPr>
        <w:t>.</w:t>
      </w:r>
      <w:proofErr w:type="gramEnd"/>
      <w:r w:rsidRPr="003C3EF1">
        <w:rPr>
          <w:rFonts w:ascii="Times New Roman" w:hAnsi="Times New Roman"/>
        </w:rPr>
        <w:t xml:space="preserve"> </w:t>
      </w:r>
    </w:p>
    <w:p w:rsidR="00932723" w:rsidRDefault="00932723" w:rsidP="00EE2887">
      <w:pPr>
        <w:widowControl w:val="0"/>
        <w:spacing w:after="0"/>
        <w:jc w:val="both"/>
        <w:rPr>
          <w:rFonts w:ascii="Times New Roman" w:hAnsi="Times New Roman"/>
        </w:rPr>
      </w:pPr>
      <w:r w:rsidRPr="003C3EF1">
        <w:rPr>
          <w:rFonts w:ascii="Times New Roman" w:hAnsi="Times New Roman"/>
        </w:rPr>
        <w:t>The system can be locked with or without a passwor</w:t>
      </w:r>
      <w:r w:rsidR="000C22B3" w:rsidRPr="003C3EF1">
        <w:rPr>
          <w:rFonts w:ascii="Times New Roman" w:hAnsi="Times New Roman"/>
        </w:rPr>
        <w:t xml:space="preserve">d. A password-free </w:t>
      </w:r>
      <w:r w:rsidR="0097696A" w:rsidRPr="003C3EF1">
        <w:rPr>
          <w:rFonts w:ascii="Times New Roman" w:hAnsi="Times New Roman"/>
        </w:rPr>
        <w:t>lock can</w:t>
      </w:r>
      <w:r w:rsidRPr="003C3EF1">
        <w:rPr>
          <w:rFonts w:ascii="Times New Roman" w:hAnsi="Times New Roman"/>
        </w:rPr>
        <w:t xml:space="preserve"> be enabled by pressing the </w:t>
      </w:r>
      <w:r w:rsidRPr="003C3EF1">
        <w:rPr>
          <w:rFonts w:ascii="Times New Roman" w:hAnsi="Times New Roman"/>
          <w:bdr w:val="single" w:sz="4" w:space="0" w:color="auto"/>
        </w:rPr>
        <w:t>ENT</w:t>
      </w:r>
      <w:r w:rsidR="000C22B3" w:rsidRPr="003C3EF1">
        <w:rPr>
          <w:rFonts w:ascii="Times New Roman" w:hAnsi="Times New Roman"/>
        </w:rPr>
        <w:t xml:space="preserve"> key while in</w:t>
      </w:r>
      <w:r w:rsidRPr="003C3EF1">
        <w:rPr>
          <w:rFonts w:ascii="Times New Roman" w:hAnsi="Times New Roman"/>
        </w:rPr>
        <w:t xml:space="preserve"> menu window M57. </w:t>
      </w:r>
      <w:r w:rsidR="000C22B3" w:rsidRPr="003C3EF1">
        <w:rPr>
          <w:rFonts w:ascii="Times New Roman" w:hAnsi="Times New Roman"/>
        </w:rPr>
        <w:t xml:space="preserve"> A personalized password can also be set up.  It must consist of 1 to 4 digits.</w:t>
      </w:r>
    </w:p>
    <w:p w:rsidR="006A0612" w:rsidRPr="003C3EF1" w:rsidRDefault="006A0612"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148" w:name="_Toc486237335"/>
      <w:r w:rsidRPr="003C3EF1">
        <w:rPr>
          <w:rFonts w:ascii="Times New Roman" w:hAnsi="Times New Roman"/>
          <w:color w:val="auto"/>
          <w:sz w:val="24"/>
          <w:szCs w:val="24"/>
        </w:rPr>
        <w:t>§4</w:t>
      </w:r>
      <w:r w:rsidR="006E17B8" w:rsidRPr="003C3EF1">
        <w:rPr>
          <w:rFonts w:ascii="Times New Roman" w:hAnsi="Times New Roman"/>
          <w:color w:val="auto"/>
          <w:sz w:val="24"/>
          <w:szCs w:val="24"/>
        </w:rPr>
        <w:t>.13</w:t>
      </w:r>
      <w:r w:rsidR="001C74EB" w:rsidRPr="003C3EF1">
        <w:rPr>
          <w:rFonts w:ascii="Times New Roman" w:hAnsi="Times New Roman"/>
          <w:color w:val="auto"/>
          <w:sz w:val="24"/>
          <w:szCs w:val="24"/>
        </w:rPr>
        <w:t xml:space="preserve"> How to use the built-in </w:t>
      </w:r>
      <w:r w:rsidR="00246E99">
        <w:rPr>
          <w:rFonts w:ascii="Times New Roman" w:hAnsi="Times New Roman"/>
          <w:color w:val="auto"/>
          <w:sz w:val="24"/>
          <w:szCs w:val="24"/>
        </w:rPr>
        <w:t xml:space="preserve">(optional) </w:t>
      </w:r>
      <w:r w:rsidR="001C74EB" w:rsidRPr="003C3EF1">
        <w:rPr>
          <w:rFonts w:ascii="Times New Roman" w:hAnsi="Times New Roman"/>
          <w:color w:val="auto"/>
          <w:sz w:val="24"/>
          <w:szCs w:val="24"/>
        </w:rPr>
        <w:t>data logger</w:t>
      </w:r>
      <w:bookmarkEnd w:id="148"/>
    </w:p>
    <w:p w:rsidR="00287F6C" w:rsidRPr="00056529" w:rsidRDefault="00287F6C" w:rsidP="00056529">
      <w:pPr>
        <w:pStyle w:val="ListParagraph"/>
        <w:widowControl w:val="0"/>
        <w:spacing w:after="0"/>
        <w:ind w:left="360"/>
        <w:jc w:val="both"/>
        <w:rPr>
          <w:rFonts w:ascii="Times New Roman" w:hAnsi="Times New Roman"/>
        </w:rPr>
      </w:pPr>
      <w:r w:rsidRPr="00056529">
        <w:rPr>
          <w:rFonts w:ascii="Times New Roman" w:hAnsi="Times New Roman"/>
          <w:lang w:eastAsia="zh-CN"/>
        </w:rPr>
        <w:t xml:space="preserve">When the flowmeter has </w:t>
      </w:r>
      <w:r w:rsidR="00246E99">
        <w:rPr>
          <w:rFonts w:ascii="Times New Roman" w:hAnsi="Times New Roman"/>
          <w:lang w:eastAsia="zh-CN"/>
        </w:rPr>
        <w:t xml:space="preserve">the </w:t>
      </w:r>
      <w:r w:rsidRPr="00056529">
        <w:rPr>
          <w:rFonts w:ascii="Times New Roman" w:hAnsi="Times New Roman"/>
          <w:lang w:eastAsia="zh-CN"/>
        </w:rPr>
        <w:t>Data Logger option, you may follow th</w:t>
      </w:r>
      <w:r w:rsidR="00246E99">
        <w:rPr>
          <w:rFonts w:ascii="Times New Roman" w:hAnsi="Times New Roman"/>
          <w:lang w:eastAsia="zh-CN"/>
        </w:rPr>
        <w:t>e</w:t>
      </w:r>
      <w:r w:rsidRPr="00056529">
        <w:rPr>
          <w:rFonts w:ascii="Times New Roman" w:hAnsi="Times New Roman"/>
          <w:lang w:eastAsia="zh-CN"/>
        </w:rPr>
        <w:t>se steps to use the data logger.</w:t>
      </w:r>
    </w:p>
    <w:p w:rsidR="000364B6" w:rsidRDefault="00F9583D"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hint="eastAsia"/>
          <w:color w:val="000000"/>
          <w:lang w:eastAsia="zh-CN"/>
        </w:rPr>
        <w:t xml:space="preserve">Data will be saved </w:t>
      </w:r>
      <w:r w:rsidR="00246E99">
        <w:rPr>
          <w:rFonts w:ascii="Times New Roman" w:hAnsi="Times New Roman"/>
          <w:color w:val="000000"/>
          <w:lang w:eastAsia="zh-CN"/>
        </w:rPr>
        <w:t>o</w:t>
      </w:r>
      <w:r w:rsidR="00246E99" w:rsidRPr="005F29F9">
        <w:rPr>
          <w:rFonts w:ascii="Times New Roman" w:hAnsi="Times New Roman"/>
          <w:color w:val="000000"/>
          <w:lang w:eastAsia="zh-CN"/>
        </w:rPr>
        <w:t>n</w:t>
      </w:r>
      <w:r w:rsidR="00246E99">
        <w:rPr>
          <w:rFonts w:ascii="Times New Roman" w:hAnsi="Times New Roman"/>
          <w:color w:val="000000"/>
          <w:lang w:eastAsia="zh-CN"/>
        </w:rPr>
        <w:t xml:space="preserve"> the</w:t>
      </w:r>
      <w:r w:rsidRPr="005F29F9">
        <w:rPr>
          <w:rFonts w:ascii="Times New Roman" w:hAnsi="Times New Roman" w:hint="eastAsia"/>
          <w:color w:val="000000"/>
          <w:lang w:eastAsia="zh-CN"/>
        </w:rPr>
        <w:t xml:space="preserve"> SD card</w:t>
      </w:r>
      <w:r w:rsidR="0075763B" w:rsidRPr="005F29F9">
        <w:rPr>
          <w:rFonts w:ascii="Times New Roman" w:hAnsi="Times New Roman" w:hint="eastAsia"/>
          <w:color w:val="000000"/>
          <w:lang w:eastAsia="zh-CN"/>
        </w:rPr>
        <w:t xml:space="preserve">, and every file can hold about 2,000 </w:t>
      </w:r>
      <w:r w:rsidRPr="005F29F9">
        <w:rPr>
          <w:rFonts w:ascii="Times New Roman" w:hAnsi="Times New Roman" w:hint="eastAsia"/>
          <w:color w:val="000000"/>
          <w:lang w:eastAsia="zh-CN"/>
        </w:rPr>
        <w:t xml:space="preserve">lines of </w:t>
      </w:r>
      <w:r w:rsidR="0075763B" w:rsidRPr="005F29F9">
        <w:rPr>
          <w:rFonts w:ascii="Times New Roman" w:hAnsi="Times New Roman" w:hint="eastAsia"/>
          <w:color w:val="000000"/>
          <w:lang w:eastAsia="zh-CN"/>
        </w:rPr>
        <w:t xml:space="preserve">data. </w:t>
      </w:r>
      <w:r w:rsidR="000364B6" w:rsidRPr="005F29F9">
        <w:rPr>
          <w:rFonts w:ascii="Times New Roman" w:hAnsi="Times New Roman"/>
          <w:color w:val="000000"/>
        </w:rPr>
        <w:t xml:space="preserve"> </w:t>
      </w:r>
    </w:p>
    <w:p w:rsidR="003721A5" w:rsidRPr="00697AFA" w:rsidRDefault="003721A5" w:rsidP="00697AFA">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Use window L</w:t>
      </w:r>
      <w:r>
        <w:rPr>
          <w:rFonts w:ascii="Times New Roman" w:hAnsi="Times New Roman"/>
          <w:color w:val="000000"/>
        </w:rPr>
        <w:t>1</w:t>
      </w:r>
      <w:r w:rsidRPr="005F29F9">
        <w:rPr>
          <w:rFonts w:ascii="Times New Roman" w:hAnsi="Times New Roman"/>
          <w:color w:val="000000"/>
        </w:rPr>
        <w:t>0 to save the logged data. The data can be stored in a logger buffer.   Alternatively, the data can be directed to the RS-</w:t>
      </w:r>
      <w:r>
        <w:rPr>
          <w:rFonts w:ascii="Times New Roman" w:hAnsi="Times New Roman"/>
          <w:color w:val="000000"/>
        </w:rPr>
        <w:t>485</w:t>
      </w:r>
      <w:r w:rsidRPr="005F29F9">
        <w:rPr>
          <w:rFonts w:ascii="Times New Roman" w:hAnsi="Times New Roman"/>
          <w:color w:val="000000"/>
        </w:rPr>
        <w:t xml:space="preserve"> interface without being stored in the logger buffer. This window can be accessed using the following series of keys: </w:t>
      </w:r>
      <w:r w:rsidRPr="005F29F9">
        <w:rPr>
          <w:rFonts w:ascii="Times New Roman" w:hAnsi="Times New Roman"/>
          <w:color w:val="000000"/>
          <w:bdr w:val="single" w:sz="4" w:space="0" w:color="auto"/>
        </w:rPr>
        <w:t>LOG</w:t>
      </w:r>
      <w:r w:rsidRPr="005F29F9">
        <w:rPr>
          <w:rFonts w:ascii="Times New Roman" w:hAnsi="Times New Roman"/>
          <w:color w:val="000000"/>
        </w:rPr>
        <w:sym w:font="Wingdings" w:char="F0E0"/>
      </w:r>
      <w:r w:rsidRPr="005F29F9">
        <w:rPr>
          <w:rFonts w:ascii="Times New Roman" w:hAnsi="Times New Roman"/>
          <w:color w:val="000000"/>
          <w:bdr w:val="single" w:sz="4" w:space="0" w:color="auto"/>
        </w:rPr>
        <w:t>Save To</w:t>
      </w:r>
      <w:r w:rsidRPr="005F29F9">
        <w:rPr>
          <w:rFonts w:ascii="Times New Roman" w:hAnsi="Times New Roman"/>
          <w:color w:val="000000"/>
        </w:rPr>
        <w:t>.</w:t>
      </w:r>
    </w:p>
    <w:p w:rsidR="000364B6" w:rsidRPr="005F29F9" w:rsidRDefault="000364B6"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 xml:space="preserve">Use window </w:t>
      </w:r>
      <w:r w:rsidR="003721A5" w:rsidRPr="005F29F9">
        <w:rPr>
          <w:rFonts w:ascii="Times New Roman" w:hAnsi="Times New Roman"/>
          <w:color w:val="000000"/>
        </w:rPr>
        <w:t>L</w:t>
      </w:r>
      <w:r w:rsidR="003721A5">
        <w:rPr>
          <w:rFonts w:ascii="Times New Roman" w:hAnsi="Times New Roman"/>
          <w:color w:val="000000"/>
        </w:rPr>
        <w:t>2</w:t>
      </w:r>
      <w:r w:rsidR="003721A5" w:rsidRPr="005F29F9">
        <w:rPr>
          <w:rFonts w:ascii="Times New Roman" w:hAnsi="Times New Roman"/>
          <w:color w:val="000000"/>
        </w:rPr>
        <w:t xml:space="preserve">0 </w:t>
      </w:r>
      <w:r w:rsidR="006D1B0D" w:rsidRPr="005F29F9">
        <w:rPr>
          <w:rFonts w:ascii="Times New Roman" w:hAnsi="Times New Roman"/>
          <w:color w:val="000000"/>
        </w:rPr>
        <w:t xml:space="preserve">to </w:t>
      </w:r>
      <w:r w:rsidR="003721A5">
        <w:rPr>
          <w:rFonts w:ascii="Times New Roman" w:hAnsi="Times New Roman"/>
          <w:color w:val="000000"/>
        </w:rPr>
        <w:t>select items</w:t>
      </w:r>
      <w:r w:rsidR="006D1B0D" w:rsidRPr="005F29F9">
        <w:rPr>
          <w:rFonts w:ascii="Times New Roman" w:hAnsi="Times New Roman"/>
          <w:color w:val="000000"/>
        </w:rPr>
        <w:t>;</w:t>
      </w:r>
      <w:r w:rsidR="000E420C" w:rsidRPr="005F29F9">
        <w:rPr>
          <w:rFonts w:ascii="Times New Roman" w:hAnsi="Times New Roman"/>
          <w:color w:val="000000"/>
        </w:rPr>
        <w:t xml:space="preserve"> this can be accessed using the following series of keys</w:t>
      </w:r>
      <w:r w:rsidRPr="005F29F9">
        <w:rPr>
          <w:rFonts w:ascii="Times New Roman" w:hAnsi="Times New Roman"/>
          <w:color w:val="000000"/>
        </w:rPr>
        <w:t xml:space="preserve">: </w:t>
      </w:r>
      <w:r w:rsidRPr="005F29F9">
        <w:rPr>
          <w:rFonts w:ascii="Times New Roman" w:hAnsi="Times New Roman"/>
          <w:color w:val="000000"/>
          <w:bdr w:val="single" w:sz="4" w:space="0" w:color="auto"/>
        </w:rPr>
        <w:t>LOG</w:t>
      </w:r>
      <w:r w:rsidRPr="005F29F9">
        <w:rPr>
          <w:rFonts w:ascii="Times New Roman" w:hAnsi="Times New Roman"/>
          <w:color w:val="000000"/>
        </w:rPr>
        <w:sym w:font="Wingdings" w:char="F0E0"/>
      </w:r>
      <w:r w:rsidRPr="005F29F9">
        <w:rPr>
          <w:rFonts w:ascii="Times New Roman" w:hAnsi="Times New Roman"/>
          <w:color w:val="000000"/>
          <w:bdr w:val="single" w:sz="4" w:space="0" w:color="auto"/>
        </w:rPr>
        <w:t>Log Items</w:t>
      </w:r>
      <w:r w:rsidR="000E420C" w:rsidRPr="005F29F9">
        <w:rPr>
          <w:rFonts w:ascii="Times New Roman" w:hAnsi="Times New Roman"/>
          <w:color w:val="000000"/>
          <w:bdr w:val="single" w:sz="4" w:space="0" w:color="auto"/>
        </w:rPr>
        <w:t>.</w:t>
      </w:r>
      <w:r w:rsidRPr="005F29F9">
        <w:rPr>
          <w:rFonts w:ascii="Times New Roman" w:hAnsi="Times New Roman"/>
          <w:color w:val="000000"/>
        </w:rPr>
        <w:t xml:space="preserve"> This </w:t>
      </w:r>
      <w:proofErr w:type="gramStart"/>
      <w:r w:rsidRPr="005F29F9">
        <w:rPr>
          <w:rFonts w:ascii="Times New Roman" w:hAnsi="Times New Roman"/>
          <w:color w:val="000000"/>
        </w:rPr>
        <w:t>will</w:t>
      </w:r>
      <w:r w:rsidR="003721A5">
        <w:rPr>
          <w:rFonts w:ascii="Times New Roman" w:hAnsi="Times New Roman"/>
          <w:color w:val="000000"/>
        </w:rPr>
        <w:t xml:space="preserve"> </w:t>
      </w:r>
      <w:r w:rsidRPr="005F29F9">
        <w:rPr>
          <w:rFonts w:ascii="Times New Roman" w:hAnsi="Times New Roman"/>
          <w:color w:val="000000"/>
        </w:rPr>
        <w:t xml:space="preserve"> select</w:t>
      </w:r>
      <w:proofErr w:type="gramEnd"/>
      <w:r w:rsidRPr="005F29F9">
        <w:rPr>
          <w:rFonts w:ascii="Times New Roman" w:hAnsi="Times New Roman"/>
          <w:color w:val="000000"/>
        </w:rPr>
        <w:t xml:space="preserve"> the items to be logged. </w:t>
      </w:r>
    </w:p>
    <w:p w:rsidR="000364B6" w:rsidRPr="00A10243" w:rsidRDefault="000364B6"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 xml:space="preserve">Use windows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1</w:t>
      </w:r>
      <w:r w:rsidRPr="005F29F9">
        <w:rPr>
          <w:rFonts w:ascii="Times New Roman" w:hAnsi="Times New Roman"/>
          <w:color w:val="000000"/>
        </w:rPr>
        <w:t xml:space="preserve">,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2</w:t>
      </w:r>
      <w:r w:rsidRPr="005F29F9">
        <w:rPr>
          <w:rFonts w:ascii="Times New Roman" w:hAnsi="Times New Roman"/>
          <w:color w:val="000000"/>
        </w:rPr>
        <w:t xml:space="preserve">,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 xml:space="preserve">3 </w:t>
      </w:r>
      <w:r w:rsidRPr="005F29F9">
        <w:rPr>
          <w:rFonts w:ascii="Times New Roman" w:hAnsi="Times New Roman"/>
          <w:color w:val="000000"/>
        </w:rPr>
        <w:t xml:space="preserve">to set up the </w:t>
      </w:r>
      <w:r w:rsidR="00FE1B19" w:rsidRPr="005F29F9">
        <w:rPr>
          <w:rFonts w:ascii="Times New Roman" w:hAnsi="Times New Roman"/>
          <w:color w:val="000000"/>
        </w:rPr>
        <w:t>time</w:t>
      </w:r>
      <w:r w:rsidR="007E573C">
        <w:rPr>
          <w:rFonts w:ascii="Times New Roman" w:hAnsi="Times New Roman"/>
          <w:color w:val="000000"/>
        </w:rPr>
        <w:t xml:space="preserve"> log</w:t>
      </w:r>
      <w:r w:rsidR="00FE1B19" w:rsidRPr="005F29F9">
        <w:rPr>
          <w:rFonts w:ascii="Times New Roman" w:hAnsi="Times New Roman"/>
          <w:color w:val="000000"/>
        </w:rPr>
        <w:t xml:space="preserve"> interval,</w:t>
      </w:r>
      <w:r w:rsidR="00FE1B19">
        <w:rPr>
          <w:rFonts w:ascii="Times New Roman" w:hAnsi="Times New Roman"/>
          <w:color w:val="000000"/>
        </w:rPr>
        <w:t xml:space="preserve"> </w:t>
      </w:r>
      <w:r w:rsidRPr="005F29F9">
        <w:rPr>
          <w:rFonts w:ascii="Times New Roman" w:hAnsi="Times New Roman"/>
          <w:color w:val="000000"/>
        </w:rPr>
        <w:t xml:space="preserve">start time, and </w:t>
      </w:r>
      <w:r w:rsidR="00212779">
        <w:rPr>
          <w:rFonts w:ascii="Times New Roman" w:hAnsi="Times New Roman"/>
          <w:color w:val="000000"/>
        </w:rPr>
        <w:t>stop time</w:t>
      </w:r>
      <w:r w:rsidR="003D2C28" w:rsidRPr="005F29F9">
        <w:rPr>
          <w:rFonts w:ascii="Times New Roman" w:hAnsi="Times New Roman"/>
          <w:color w:val="000000"/>
        </w:rPr>
        <w:t>, respectively</w:t>
      </w:r>
      <w:r w:rsidRPr="005F29F9">
        <w:rPr>
          <w:rFonts w:ascii="Times New Roman" w:hAnsi="Times New Roman"/>
          <w:color w:val="000000"/>
        </w:rPr>
        <w:t>.</w:t>
      </w:r>
      <w:r w:rsidR="000E420C" w:rsidRPr="005F29F9">
        <w:rPr>
          <w:rFonts w:ascii="Times New Roman" w:hAnsi="Times New Roman"/>
          <w:color w:val="000000"/>
        </w:rPr>
        <w:t xml:space="preserve"> </w:t>
      </w:r>
      <w:r w:rsidR="00E86FED" w:rsidRPr="005F29F9">
        <w:rPr>
          <w:rFonts w:ascii="Times New Roman" w:hAnsi="Times New Roman" w:hint="eastAsia"/>
          <w:color w:val="000000"/>
          <w:lang w:eastAsia="zh-CN"/>
        </w:rPr>
        <w:t>Also press</w:t>
      </w:r>
      <w:r w:rsidR="00246E99">
        <w:rPr>
          <w:rFonts w:ascii="Times New Roman" w:hAnsi="Times New Roman"/>
          <w:color w:val="000000"/>
          <w:lang w:eastAsia="zh-CN"/>
        </w:rPr>
        <w:t>ing</w:t>
      </w:r>
      <w:r w:rsidR="00E86FED" w:rsidRPr="005F29F9">
        <w:rPr>
          <w:rFonts w:ascii="Times New Roman" w:hAnsi="Times New Roman" w:hint="eastAsia"/>
          <w:color w:val="000000"/>
          <w:lang w:eastAsia="zh-CN"/>
        </w:rPr>
        <w:t xml:space="preserve"> </w:t>
      </w:r>
      <w:r w:rsidR="00101BD5" w:rsidRPr="005F29F9">
        <w:rPr>
          <w:rFonts w:ascii="Times New Roman" w:hAnsi="Times New Roman"/>
          <w:color w:val="000000"/>
          <w:lang w:eastAsia="zh-CN"/>
        </w:rPr>
        <w:t>‘</w:t>
      </w:r>
      <w:r w:rsidR="00E86FED" w:rsidRPr="005F29F9">
        <w:rPr>
          <w:rFonts w:ascii="Times New Roman" w:hAnsi="Times New Roman" w:hint="eastAsia"/>
          <w:color w:val="000000"/>
          <w:lang w:eastAsia="zh-CN"/>
        </w:rPr>
        <w:t>9</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 xml:space="preserve"> on </w:t>
      </w:r>
      <w:r w:rsidR="00101BD5" w:rsidRPr="005F29F9">
        <w:rPr>
          <w:rFonts w:ascii="Times New Roman" w:hAnsi="Times New Roman"/>
          <w:color w:val="000000"/>
          <w:lang w:eastAsia="zh-CN"/>
        </w:rPr>
        <w:t>“</w:t>
      </w:r>
      <w:proofErr w:type="gramStart"/>
      <w:r w:rsidR="00101BD5" w:rsidRPr="005F29F9">
        <w:rPr>
          <w:rFonts w:ascii="Times New Roman" w:hAnsi="Times New Roman" w:hint="eastAsia"/>
          <w:color w:val="000000"/>
          <w:lang w:eastAsia="zh-CN"/>
        </w:rPr>
        <w:t>start time</w:t>
      </w:r>
      <w:proofErr w:type="gramEnd"/>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 xml:space="preserve"> interface</w:t>
      </w:r>
      <w:r w:rsidR="00E86FED" w:rsidRPr="005F29F9">
        <w:rPr>
          <w:rFonts w:ascii="Times New Roman" w:hAnsi="Times New Roman" w:hint="eastAsia"/>
          <w:color w:val="000000"/>
          <w:lang w:eastAsia="zh-CN"/>
        </w:rPr>
        <w:t xml:space="preserve"> </w:t>
      </w:r>
      <w:r w:rsidR="003E76D3">
        <w:rPr>
          <w:rFonts w:ascii="Times New Roman" w:hAnsi="Times New Roman"/>
          <w:color w:val="000000"/>
          <w:lang w:eastAsia="zh-CN"/>
        </w:rPr>
        <w:t>will</w:t>
      </w:r>
      <w:r w:rsidR="003E76D3" w:rsidRPr="005F29F9">
        <w:rPr>
          <w:rFonts w:ascii="Times New Roman" w:hAnsi="Times New Roman" w:hint="eastAsia"/>
          <w:color w:val="000000"/>
          <w:lang w:eastAsia="zh-CN"/>
        </w:rPr>
        <w:t xml:space="preserve"> </w:t>
      </w:r>
      <w:r w:rsidR="00E86FED" w:rsidRPr="005F29F9">
        <w:rPr>
          <w:rFonts w:ascii="Times New Roman" w:hAnsi="Times New Roman" w:hint="eastAsia"/>
          <w:color w:val="000000"/>
          <w:lang w:eastAsia="zh-CN"/>
        </w:rPr>
        <w:t xml:space="preserve">start </w:t>
      </w:r>
      <w:r w:rsidR="00246E99">
        <w:rPr>
          <w:rFonts w:ascii="Times New Roman" w:hAnsi="Times New Roman"/>
          <w:color w:val="000000"/>
          <w:lang w:eastAsia="zh-CN"/>
        </w:rPr>
        <w:t xml:space="preserve">data collection </w:t>
      </w:r>
      <w:r w:rsidR="00E86FED" w:rsidRPr="005F29F9">
        <w:rPr>
          <w:rFonts w:ascii="Times New Roman" w:hAnsi="Times New Roman" w:hint="eastAsia"/>
          <w:color w:val="000000"/>
          <w:lang w:eastAsia="zh-CN"/>
        </w:rPr>
        <w:t>after one minute.</w:t>
      </w:r>
      <w:r w:rsidR="00101BD5" w:rsidRPr="005F29F9">
        <w:rPr>
          <w:rFonts w:ascii="Times New Roman" w:hAnsi="Times New Roman" w:hint="eastAsia"/>
          <w:color w:val="000000"/>
          <w:lang w:eastAsia="zh-CN"/>
        </w:rPr>
        <w:t xml:space="preserve"> </w:t>
      </w:r>
      <w:r w:rsidR="000E420C" w:rsidRPr="005F29F9">
        <w:rPr>
          <w:rFonts w:ascii="Times New Roman" w:hAnsi="Times New Roman"/>
          <w:color w:val="000000"/>
        </w:rPr>
        <w:t>All of these win</w:t>
      </w:r>
      <w:r w:rsidR="0017285F" w:rsidRPr="005F29F9">
        <w:rPr>
          <w:rFonts w:ascii="Times New Roman" w:hAnsi="Times New Roman"/>
          <w:color w:val="000000"/>
        </w:rPr>
        <w:t xml:space="preserve">dows can be </w:t>
      </w:r>
      <w:r w:rsidR="0017285F" w:rsidRPr="00697AFA">
        <w:rPr>
          <w:rFonts w:ascii="Times New Roman" w:hAnsi="Times New Roman"/>
          <w:color w:val="000000"/>
        </w:rPr>
        <w:t>accessed using</w:t>
      </w:r>
      <w:r w:rsidR="000E420C" w:rsidRPr="00697AFA">
        <w:rPr>
          <w:rFonts w:ascii="Times New Roman" w:hAnsi="Times New Roman"/>
          <w:color w:val="000000"/>
        </w:rPr>
        <w:t xml:space="preserve"> the following series of keys</w:t>
      </w:r>
      <w:r w:rsidRPr="00A10243">
        <w:rPr>
          <w:rFonts w:ascii="Times New Roman" w:hAnsi="Times New Roman"/>
          <w:color w:val="000000"/>
        </w:rPr>
        <w:t xml:space="preserve">: </w:t>
      </w:r>
      <w:r w:rsidRPr="00A10243">
        <w:rPr>
          <w:rFonts w:ascii="Times New Roman" w:hAnsi="Times New Roman"/>
          <w:color w:val="000000"/>
          <w:bdr w:val="single" w:sz="4" w:space="0" w:color="auto"/>
        </w:rPr>
        <w:t>LOG</w:t>
      </w:r>
      <w:r w:rsidRPr="00697AFA">
        <w:rPr>
          <w:rFonts w:ascii="Times New Roman" w:hAnsi="Times New Roman"/>
          <w:color w:val="000000"/>
        </w:rPr>
        <w:sym w:font="Wingdings" w:char="F0E0"/>
      </w:r>
      <w:r w:rsidRPr="00697AFA">
        <w:rPr>
          <w:rFonts w:ascii="Times New Roman" w:hAnsi="Times New Roman"/>
          <w:color w:val="000000"/>
          <w:bdr w:val="single" w:sz="4" w:space="0" w:color="auto"/>
        </w:rPr>
        <w:t>Schedule</w:t>
      </w:r>
      <w:r w:rsidRPr="00A10243">
        <w:rPr>
          <w:rFonts w:ascii="Times New Roman" w:hAnsi="Times New Roman"/>
          <w:color w:val="000000"/>
        </w:rPr>
        <w:t xml:space="preserve">. </w:t>
      </w:r>
    </w:p>
    <w:p w:rsidR="000364B6" w:rsidRPr="00A10243" w:rsidRDefault="000364B6" w:rsidP="00EE2887">
      <w:pPr>
        <w:pStyle w:val="ListParagraph"/>
        <w:widowControl w:val="0"/>
        <w:numPr>
          <w:ilvl w:val="0"/>
          <w:numId w:val="29"/>
        </w:numPr>
        <w:spacing w:after="0"/>
        <w:jc w:val="both"/>
        <w:rPr>
          <w:rFonts w:ascii="Times New Roman" w:hAnsi="Times New Roman"/>
          <w:color w:val="000000"/>
        </w:rPr>
      </w:pPr>
      <w:r w:rsidRPr="00697AFA">
        <w:rPr>
          <w:rFonts w:ascii="Times New Roman" w:hAnsi="Times New Roman"/>
          <w:color w:val="000000"/>
        </w:rPr>
        <w:t>U</w:t>
      </w:r>
      <w:r w:rsidR="006D1B0D" w:rsidRPr="00A10243">
        <w:rPr>
          <w:rFonts w:ascii="Times New Roman" w:hAnsi="Times New Roman"/>
          <w:color w:val="000000"/>
        </w:rPr>
        <w:t xml:space="preserve">se window </w:t>
      </w:r>
      <w:r w:rsidR="00FE1B19" w:rsidRPr="00A10243">
        <w:rPr>
          <w:rFonts w:ascii="Times New Roman" w:hAnsi="Times New Roman"/>
          <w:color w:val="000000"/>
        </w:rPr>
        <w:t>L</w:t>
      </w:r>
      <w:r w:rsidR="00FE1B19" w:rsidRPr="00056529">
        <w:rPr>
          <w:rFonts w:ascii="Times New Roman" w:hAnsi="Times New Roman"/>
          <w:color w:val="000000"/>
        </w:rPr>
        <w:t>4</w:t>
      </w:r>
      <w:r w:rsidR="00FE1B19" w:rsidRPr="00697AFA">
        <w:rPr>
          <w:rFonts w:ascii="Times New Roman" w:hAnsi="Times New Roman"/>
          <w:color w:val="000000"/>
        </w:rPr>
        <w:t xml:space="preserve">0 </w:t>
      </w:r>
      <w:r w:rsidR="006D1B0D" w:rsidRPr="00697AFA">
        <w:rPr>
          <w:rFonts w:ascii="Times New Roman" w:hAnsi="Times New Roman"/>
          <w:color w:val="000000"/>
        </w:rPr>
        <w:t>to view saved data in the logger buffer. This w</w:t>
      </w:r>
      <w:r w:rsidR="0017285F" w:rsidRPr="00697AFA">
        <w:rPr>
          <w:rFonts w:ascii="Times New Roman" w:hAnsi="Times New Roman"/>
          <w:color w:val="000000"/>
        </w:rPr>
        <w:t>indow can be accessed using the following series of keys</w:t>
      </w:r>
      <w:r w:rsidR="006D1B0D" w:rsidRPr="00A10243">
        <w:rPr>
          <w:rFonts w:ascii="Times New Roman" w:hAnsi="Times New Roman"/>
          <w:color w:val="000000"/>
        </w:rPr>
        <w:t xml:space="preserve">: </w:t>
      </w:r>
      <w:r w:rsidR="006D1B0D" w:rsidRPr="00A10243">
        <w:rPr>
          <w:rFonts w:ascii="Times New Roman" w:hAnsi="Times New Roman"/>
          <w:color w:val="000000"/>
          <w:bdr w:val="single" w:sz="4" w:space="0" w:color="auto"/>
        </w:rPr>
        <w:t xml:space="preserve">LOG </w:t>
      </w:r>
      <w:r w:rsidR="006D1B0D" w:rsidRPr="00697AFA">
        <w:rPr>
          <w:rFonts w:ascii="Times New Roman" w:hAnsi="Times New Roman"/>
          <w:color w:val="000000"/>
        </w:rPr>
        <w:sym w:font="Wingdings" w:char="F0E0"/>
      </w:r>
      <w:r w:rsidR="006D1B0D" w:rsidRPr="00697AFA">
        <w:rPr>
          <w:rFonts w:ascii="Times New Roman" w:hAnsi="Times New Roman"/>
          <w:color w:val="000000"/>
          <w:bdr w:val="single" w:sz="4" w:space="0" w:color="auto"/>
        </w:rPr>
        <w:t>View Log</w:t>
      </w:r>
      <w:r w:rsidR="006D1B0D" w:rsidRPr="00697AFA">
        <w:rPr>
          <w:rFonts w:ascii="Times New Roman" w:hAnsi="Times New Roman"/>
          <w:color w:val="000000"/>
        </w:rPr>
        <w:t>.</w:t>
      </w:r>
    </w:p>
    <w:p w:rsidR="006D1B0D" w:rsidRDefault="006D1B0D" w:rsidP="00EE2887">
      <w:pPr>
        <w:pStyle w:val="ListParagraph"/>
        <w:widowControl w:val="0"/>
        <w:numPr>
          <w:ilvl w:val="0"/>
          <w:numId w:val="29"/>
        </w:numPr>
        <w:spacing w:after="0"/>
        <w:jc w:val="both"/>
        <w:rPr>
          <w:rFonts w:ascii="Times New Roman" w:hAnsi="Times New Roman"/>
          <w:color w:val="000000"/>
        </w:rPr>
      </w:pPr>
      <w:r w:rsidRPr="00A10243">
        <w:rPr>
          <w:rFonts w:ascii="Times New Roman" w:hAnsi="Times New Roman"/>
          <w:color w:val="000000"/>
        </w:rPr>
        <w:t xml:space="preserve">Use window </w:t>
      </w:r>
      <w:r w:rsidR="00FE1B19" w:rsidRPr="00A10243">
        <w:rPr>
          <w:rFonts w:ascii="Times New Roman" w:hAnsi="Times New Roman"/>
          <w:color w:val="000000"/>
        </w:rPr>
        <w:t>L</w:t>
      </w:r>
      <w:r w:rsidR="00FE1B19" w:rsidRPr="00056529">
        <w:rPr>
          <w:rFonts w:ascii="Times New Roman" w:hAnsi="Times New Roman"/>
          <w:color w:val="000000"/>
        </w:rPr>
        <w:t>5</w:t>
      </w:r>
      <w:r w:rsidR="00FE1B19" w:rsidRPr="00697AFA">
        <w:rPr>
          <w:rFonts w:ascii="Times New Roman" w:hAnsi="Times New Roman"/>
          <w:color w:val="000000"/>
        </w:rPr>
        <w:t xml:space="preserve">0 </w:t>
      </w:r>
      <w:r w:rsidRPr="00697AFA">
        <w:rPr>
          <w:rFonts w:ascii="Times New Roman" w:hAnsi="Times New Roman"/>
          <w:color w:val="000000"/>
        </w:rPr>
        <w:t xml:space="preserve">to </w:t>
      </w:r>
      <w:r w:rsidR="0017285F" w:rsidRPr="00697AFA">
        <w:rPr>
          <w:rFonts w:ascii="Times New Roman" w:hAnsi="Times New Roman"/>
          <w:color w:val="000000"/>
        </w:rPr>
        <w:t xml:space="preserve">clear any unwanted logging data remaining </w:t>
      </w:r>
      <w:r w:rsidRPr="00A10243">
        <w:rPr>
          <w:rFonts w:ascii="Times New Roman" w:hAnsi="Times New Roman"/>
          <w:color w:val="000000"/>
        </w:rPr>
        <w:t>in the RS-</w:t>
      </w:r>
      <w:r w:rsidR="00212779" w:rsidRPr="00056529">
        <w:rPr>
          <w:rFonts w:ascii="Times New Roman" w:hAnsi="Times New Roman"/>
          <w:color w:val="000000"/>
        </w:rPr>
        <w:t>485</w:t>
      </w:r>
      <w:r w:rsidR="00212779" w:rsidRPr="00697AFA">
        <w:rPr>
          <w:rFonts w:ascii="Times New Roman" w:hAnsi="Times New Roman"/>
          <w:color w:val="000000"/>
        </w:rPr>
        <w:t xml:space="preserve"> </w:t>
      </w:r>
      <w:r w:rsidRPr="00697AFA">
        <w:rPr>
          <w:rFonts w:ascii="Times New Roman" w:hAnsi="Times New Roman"/>
          <w:color w:val="000000"/>
        </w:rPr>
        <w:t>interface</w:t>
      </w:r>
      <w:r w:rsidRPr="00A10243">
        <w:rPr>
          <w:rFonts w:ascii="Times New Roman" w:hAnsi="Times New Roman"/>
          <w:color w:val="000000"/>
        </w:rPr>
        <w:t xml:space="preserve"> and </w:t>
      </w:r>
      <w:r w:rsidR="0017285F" w:rsidRPr="00A10243">
        <w:rPr>
          <w:rFonts w:ascii="Times New Roman" w:hAnsi="Times New Roman"/>
          <w:color w:val="000000"/>
        </w:rPr>
        <w:t xml:space="preserve">in </w:t>
      </w:r>
      <w:r w:rsidRPr="00A10243">
        <w:rPr>
          <w:rFonts w:ascii="Times New Roman" w:hAnsi="Times New Roman"/>
          <w:color w:val="000000"/>
        </w:rPr>
        <w:t>the logger buffer. This w</w:t>
      </w:r>
      <w:r w:rsidR="0017285F" w:rsidRPr="00A10243">
        <w:rPr>
          <w:rFonts w:ascii="Times New Roman" w:hAnsi="Times New Roman"/>
          <w:color w:val="000000"/>
        </w:rPr>
        <w:t>indow can be accessed using the following series of keys</w:t>
      </w:r>
      <w:r w:rsidRPr="00A10243">
        <w:rPr>
          <w:rFonts w:ascii="Times New Roman" w:hAnsi="Times New Roman"/>
          <w:color w:val="000000"/>
        </w:rPr>
        <w:t xml:space="preserve">: </w:t>
      </w:r>
      <w:r w:rsidRPr="00A10243">
        <w:rPr>
          <w:rFonts w:ascii="Times New Roman" w:hAnsi="Times New Roman"/>
          <w:color w:val="000000"/>
          <w:bdr w:val="single" w:sz="4" w:space="0" w:color="auto"/>
        </w:rPr>
        <w:t xml:space="preserve">LOG </w:t>
      </w:r>
      <w:r w:rsidRPr="00697AFA">
        <w:rPr>
          <w:rFonts w:ascii="Times New Roman" w:hAnsi="Times New Roman"/>
          <w:color w:val="000000"/>
        </w:rPr>
        <w:sym w:font="Wingdings" w:char="F0E0"/>
      </w:r>
      <w:r w:rsidRPr="00697AFA">
        <w:rPr>
          <w:rFonts w:ascii="Times New Roman" w:hAnsi="Times New Roman"/>
          <w:color w:val="000000"/>
          <w:bdr w:val="single" w:sz="4" w:space="0" w:color="auto"/>
        </w:rPr>
        <w:t>Clear Log</w:t>
      </w:r>
      <w:r w:rsidRPr="00697AFA">
        <w:rPr>
          <w:rFonts w:ascii="Times New Roman" w:hAnsi="Times New Roman"/>
          <w:color w:val="000000"/>
        </w:rPr>
        <w:t xml:space="preserve">. </w:t>
      </w:r>
    </w:p>
    <w:p w:rsidR="00212779" w:rsidRPr="00697AFA" w:rsidRDefault="00212779" w:rsidP="00697AFA">
      <w:pPr>
        <w:pStyle w:val="ListParagraph"/>
        <w:widowControl w:val="0"/>
        <w:numPr>
          <w:ilvl w:val="0"/>
          <w:numId w:val="29"/>
        </w:numPr>
        <w:spacing w:after="0"/>
        <w:jc w:val="both"/>
        <w:rPr>
          <w:rFonts w:ascii="Times New Roman" w:hAnsi="Times New Roman"/>
          <w:color w:val="000000"/>
        </w:rPr>
      </w:pPr>
      <w:r>
        <w:rPr>
          <w:rFonts w:ascii="Times New Roman" w:hAnsi="Times New Roman"/>
          <w:color w:val="000000"/>
        </w:rPr>
        <w:t xml:space="preserve">Use Window L60 to stop </w:t>
      </w:r>
      <w:r w:rsidR="00246E99">
        <w:rPr>
          <w:rFonts w:ascii="Times New Roman" w:hAnsi="Times New Roman"/>
          <w:color w:val="000000"/>
        </w:rPr>
        <w:t xml:space="preserve">the </w:t>
      </w:r>
      <w:r>
        <w:rPr>
          <w:rFonts w:ascii="Times New Roman" w:hAnsi="Times New Roman"/>
          <w:color w:val="000000"/>
        </w:rPr>
        <w:t xml:space="preserve">current collection. </w:t>
      </w:r>
      <w:r w:rsidRPr="001F08D0">
        <w:rPr>
          <w:rFonts w:ascii="Times New Roman" w:hAnsi="Times New Roman"/>
          <w:color w:val="000000"/>
        </w:rPr>
        <w:t xml:space="preserve">This window can be accessed using the following series of keys: </w:t>
      </w:r>
      <w:r w:rsidRPr="001F08D0">
        <w:rPr>
          <w:rFonts w:ascii="Times New Roman" w:hAnsi="Times New Roman"/>
          <w:color w:val="000000"/>
          <w:bdr w:val="single" w:sz="4" w:space="0" w:color="auto"/>
        </w:rPr>
        <w:t xml:space="preserve">LOG </w:t>
      </w:r>
      <w:r w:rsidRPr="001F08D0">
        <w:rPr>
          <w:rFonts w:ascii="Times New Roman" w:hAnsi="Times New Roman"/>
          <w:color w:val="000000"/>
        </w:rPr>
        <w:sym w:font="Wingdings" w:char="F0E0"/>
      </w:r>
      <w:r>
        <w:rPr>
          <w:rFonts w:ascii="Times New Roman" w:hAnsi="Times New Roman"/>
          <w:color w:val="000000"/>
          <w:bdr w:val="single" w:sz="4" w:space="0" w:color="auto"/>
        </w:rPr>
        <w:t>Stop Collection</w:t>
      </w:r>
      <w:r w:rsidRPr="001F08D0">
        <w:rPr>
          <w:rFonts w:ascii="Times New Roman" w:hAnsi="Times New Roman"/>
          <w:color w:val="000000"/>
        </w:rPr>
        <w:t>.</w:t>
      </w:r>
    </w:p>
    <w:p w:rsidR="006D1B0D" w:rsidRPr="00A10243" w:rsidRDefault="006D1B0D" w:rsidP="00EE2887">
      <w:pPr>
        <w:pStyle w:val="ListParagraph"/>
        <w:widowControl w:val="0"/>
        <w:numPr>
          <w:ilvl w:val="0"/>
          <w:numId w:val="29"/>
        </w:numPr>
        <w:spacing w:after="0"/>
        <w:jc w:val="both"/>
        <w:rPr>
          <w:rFonts w:ascii="Times New Roman" w:hAnsi="Times New Roman"/>
          <w:color w:val="000000"/>
        </w:rPr>
      </w:pPr>
      <w:r w:rsidRPr="00A10243">
        <w:rPr>
          <w:rFonts w:ascii="Times New Roman" w:hAnsi="Times New Roman"/>
          <w:color w:val="000000"/>
        </w:rPr>
        <w:t xml:space="preserve">The data stored in the data logger can be downloaded to </w:t>
      </w:r>
      <w:r w:rsidR="0017285F" w:rsidRPr="00A10243">
        <w:rPr>
          <w:rFonts w:ascii="Times New Roman" w:hAnsi="Times New Roman"/>
          <w:color w:val="000000"/>
        </w:rPr>
        <w:t xml:space="preserve">any </w:t>
      </w:r>
      <w:r w:rsidR="002C3418" w:rsidRPr="00A10243">
        <w:rPr>
          <w:rFonts w:ascii="Times New Roman" w:hAnsi="Times New Roman"/>
          <w:color w:val="000000"/>
        </w:rPr>
        <w:t xml:space="preserve">PC with </w:t>
      </w:r>
      <w:r w:rsidR="002C3418" w:rsidRPr="00A10243">
        <w:rPr>
          <w:rFonts w:ascii="Times New Roman" w:hAnsi="Times New Roman"/>
          <w:color w:val="000000"/>
          <w:lang w:eastAsia="zh-CN"/>
        </w:rPr>
        <w:t>“</w:t>
      </w:r>
      <w:r w:rsidR="002C3418" w:rsidRPr="00A10243">
        <w:rPr>
          <w:rFonts w:ascii="Times New Roman" w:hAnsi="Times New Roman" w:hint="eastAsia"/>
          <w:color w:val="000000"/>
          <w:lang w:eastAsia="zh-CN"/>
        </w:rPr>
        <w:t>RW.exe</w:t>
      </w:r>
      <w:r w:rsidR="002C3418" w:rsidRPr="00A10243">
        <w:rPr>
          <w:rFonts w:ascii="Times New Roman" w:hAnsi="Times New Roman"/>
          <w:color w:val="000000"/>
          <w:lang w:eastAsia="zh-CN"/>
        </w:rPr>
        <w:t>”</w:t>
      </w:r>
      <w:r w:rsidR="002C3418" w:rsidRPr="00A10243">
        <w:rPr>
          <w:rFonts w:ascii="Times New Roman" w:hAnsi="Times New Roman" w:hint="eastAsia"/>
          <w:color w:val="000000"/>
          <w:lang w:eastAsia="zh-CN"/>
        </w:rPr>
        <w:t xml:space="preserve">. Please contact Spire Metering for this software. </w:t>
      </w:r>
    </w:p>
    <w:p w:rsidR="001C74EB" w:rsidRPr="00E872BD" w:rsidRDefault="009D5709" w:rsidP="00EE2887">
      <w:pPr>
        <w:pStyle w:val="Heading2"/>
        <w:jc w:val="both"/>
        <w:rPr>
          <w:rFonts w:ascii="Times New Roman" w:hAnsi="Times New Roman"/>
          <w:color w:val="auto"/>
          <w:sz w:val="24"/>
          <w:szCs w:val="24"/>
        </w:rPr>
      </w:pPr>
      <w:bookmarkStart w:id="149" w:name="_Toc486237336"/>
      <w:r w:rsidRPr="00E872BD">
        <w:rPr>
          <w:rFonts w:ascii="Times New Roman" w:hAnsi="Times New Roman"/>
          <w:color w:val="auto"/>
          <w:sz w:val="24"/>
          <w:szCs w:val="24"/>
        </w:rPr>
        <w:t>§4</w:t>
      </w:r>
      <w:r w:rsidR="006E17B8" w:rsidRPr="00E872BD">
        <w:rPr>
          <w:rFonts w:ascii="Times New Roman" w:hAnsi="Times New Roman"/>
          <w:color w:val="auto"/>
          <w:sz w:val="24"/>
          <w:szCs w:val="24"/>
        </w:rPr>
        <w:t>.14</w:t>
      </w:r>
      <w:r w:rsidR="001C74EB" w:rsidRPr="00E872BD">
        <w:rPr>
          <w:rFonts w:ascii="Times New Roman" w:hAnsi="Times New Roman"/>
          <w:color w:val="auto"/>
          <w:sz w:val="24"/>
          <w:szCs w:val="24"/>
        </w:rPr>
        <w:t xml:space="preserve"> How to use the Frequency Output</w:t>
      </w:r>
      <w:bookmarkEnd w:id="149"/>
    </w:p>
    <w:p w:rsidR="006D1B0D" w:rsidRPr="00E872BD" w:rsidRDefault="00AD6510" w:rsidP="00EE2887">
      <w:pPr>
        <w:pStyle w:val="ListParagraph"/>
        <w:widowControl w:val="0"/>
        <w:spacing w:after="0"/>
        <w:ind w:left="0"/>
        <w:jc w:val="both"/>
        <w:rPr>
          <w:rFonts w:ascii="Times New Roman" w:hAnsi="Times New Roman"/>
        </w:rPr>
      </w:pPr>
      <w:r w:rsidRPr="00E872BD">
        <w:rPr>
          <w:rFonts w:ascii="Times New Roman" w:hAnsi="Times New Roman"/>
        </w:rPr>
        <w:t xml:space="preserve">All </w:t>
      </w:r>
      <w:r w:rsidR="00D47DE3" w:rsidRPr="00E872BD">
        <w:rPr>
          <w:rFonts w:ascii="Times New Roman" w:hAnsi="Times New Roman"/>
        </w:rPr>
        <w:t>EF40</w:t>
      </w:r>
      <w:r w:rsidRPr="00E872BD">
        <w:rPr>
          <w:rFonts w:ascii="Times New Roman" w:hAnsi="Times New Roman"/>
        </w:rPr>
        <w:t xml:space="preserve"> Series </w:t>
      </w:r>
      <w:r w:rsidR="00130409" w:rsidRPr="00E872BD">
        <w:rPr>
          <w:rFonts w:ascii="Times New Roman" w:hAnsi="Times New Roman"/>
        </w:rPr>
        <w:t>Flowmeters</w:t>
      </w:r>
      <w:r w:rsidR="006D1B0D" w:rsidRPr="00E872BD">
        <w:rPr>
          <w:rFonts w:ascii="Times New Roman" w:hAnsi="Times New Roman"/>
        </w:rPr>
        <w:t xml:space="preserve"> </w:t>
      </w:r>
      <w:r w:rsidR="003E76D3" w:rsidRPr="00E872BD">
        <w:rPr>
          <w:rFonts w:ascii="Times New Roman" w:hAnsi="Times New Roman"/>
        </w:rPr>
        <w:t>have</w:t>
      </w:r>
      <w:r w:rsidR="003E76D3">
        <w:rPr>
          <w:rFonts w:ascii="Times New Roman" w:hAnsi="Times New Roman"/>
        </w:rPr>
        <w:t xml:space="preserve"> </w:t>
      </w:r>
      <w:proofErr w:type="gramStart"/>
      <w:r w:rsidR="003E76D3">
        <w:rPr>
          <w:rFonts w:ascii="Times New Roman" w:hAnsi="Times New Roman"/>
        </w:rPr>
        <w:t xml:space="preserve">a </w:t>
      </w:r>
      <w:r w:rsidR="003E76D3" w:rsidRPr="00E872BD">
        <w:rPr>
          <w:rFonts w:ascii="Times New Roman" w:hAnsi="Times New Roman"/>
        </w:rPr>
        <w:t>Frequency</w:t>
      </w:r>
      <w:proofErr w:type="gramEnd"/>
      <w:r w:rsidR="006D1B0D" w:rsidRPr="00E872BD">
        <w:rPr>
          <w:rFonts w:ascii="Times New Roman" w:hAnsi="Times New Roman"/>
        </w:rPr>
        <w:t xml:space="preserve"> Output functionality. </w:t>
      </w:r>
      <w:r w:rsidR="000E420C" w:rsidRPr="00E872BD">
        <w:rPr>
          <w:rFonts w:ascii="Times New Roman" w:hAnsi="Times New Roman"/>
        </w:rPr>
        <w:t>The signal for each device represents its flow rate</w:t>
      </w:r>
      <w:r w:rsidR="00F11350" w:rsidRPr="00E872BD">
        <w:rPr>
          <w:rFonts w:ascii="Times New Roman" w:hAnsi="Times New Roman"/>
        </w:rPr>
        <w:t xml:space="preserve"> for the purpose of communicating with other devices</w:t>
      </w:r>
      <w:r w:rsidR="000E420C" w:rsidRPr="00E872BD">
        <w:rPr>
          <w:rFonts w:ascii="Times New Roman" w:hAnsi="Times New Roman"/>
        </w:rPr>
        <w:t>.  The</w:t>
      </w:r>
      <w:r w:rsidR="00FE793C" w:rsidRPr="00E872BD">
        <w:rPr>
          <w:rFonts w:ascii="Times New Roman" w:hAnsi="Times New Roman"/>
        </w:rPr>
        <w:t xml:space="preserve"> </w:t>
      </w:r>
      <w:r w:rsidR="000E420C" w:rsidRPr="00E872BD">
        <w:rPr>
          <w:rFonts w:ascii="Times New Roman" w:hAnsi="Times New Roman"/>
        </w:rPr>
        <w:t xml:space="preserve">emitted </w:t>
      </w:r>
      <w:r w:rsidR="006D1B0D" w:rsidRPr="00E872BD">
        <w:rPr>
          <w:rFonts w:ascii="Times New Roman" w:hAnsi="Times New Roman"/>
        </w:rPr>
        <w:t>frequency output signal</w:t>
      </w:r>
      <w:r w:rsidR="000E420C" w:rsidRPr="00E872BD">
        <w:rPr>
          <w:rFonts w:ascii="Times New Roman" w:hAnsi="Times New Roman"/>
        </w:rPr>
        <w:t xml:space="preserve"> is designed</w:t>
      </w:r>
      <w:r w:rsidR="006D1B0D" w:rsidRPr="00E872BD">
        <w:rPr>
          <w:rFonts w:ascii="Times New Roman" w:hAnsi="Times New Roman"/>
        </w:rPr>
        <w:t xml:space="preserve"> to connect with other instruments. </w:t>
      </w:r>
    </w:p>
    <w:p w:rsidR="00AD6510" w:rsidRPr="00E872BD" w:rsidRDefault="00AD6510" w:rsidP="00EE2887">
      <w:pPr>
        <w:pStyle w:val="ListParagraph"/>
        <w:widowControl w:val="0"/>
        <w:spacing w:after="0"/>
        <w:ind w:left="0"/>
        <w:jc w:val="both"/>
        <w:rPr>
          <w:rFonts w:ascii="Times New Roman" w:hAnsi="Times New Roman"/>
        </w:rPr>
      </w:pPr>
    </w:p>
    <w:p w:rsidR="006D1B0D" w:rsidRPr="00E872BD" w:rsidRDefault="006D1B0D" w:rsidP="00EE2887">
      <w:pPr>
        <w:pStyle w:val="ListParagraph"/>
        <w:widowControl w:val="0"/>
        <w:spacing w:after="0"/>
        <w:ind w:left="0"/>
        <w:jc w:val="both"/>
        <w:rPr>
          <w:rFonts w:ascii="Times New Roman" w:hAnsi="Times New Roman"/>
        </w:rPr>
      </w:pPr>
      <w:r w:rsidRPr="00E872BD">
        <w:rPr>
          <w:rFonts w:ascii="Times New Roman" w:hAnsi="Times New Roman"/>
        </w:rPr>
        <w:t>The Frequency Output is completely user-configurable. Usually</w:t>
      </w:r>
      <w:r w:rsidR="00F11350" w:rsidRPr="00E872BD">
        <w:rPr>
          <w:rFonts w:ascii="Times New Roman" w:hAnsi="Times New Roman"/>
        </w:rPr>
        <w:t>,</w:t>
      </w:r>
      <w:r w:rsidR="00FE793C" w:rsidRPr="00E872BD">
        <w:rPr>
          <w:rFonts w:ascii="Times New Roman" w:hAnsi="Times New Roman"/>
        </w:rPr>
        <w:t xml:space="preserve"> </w:t>
      </w:r>
      <w:r w:rsidR="00B2664C" w:rsidRPr="00E872BD">
        <w:rPr>
          <w:rFonts w:ascii="Times New Roman" w:hAnsi="Times New Roman"/>
        </w:rPr>
        <w:t xml:space="preserve">three </w:t>
      </w:r>
      <w:r w:rsidRPr="00E872BD">
        <w:rPr>
          <w:rFonts w:ascii="Times New Roman" w:hAnsi="Times New Roman"/>
        </w:rPr>
        <w:t>parameters are configured:</w:t>
      </w:r>
    </w:p>
    <w:p w:rsidR="00B2664C" w:rsidRPr="00E872BD" w:rsidRDefault="00B2664C"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 xml:space="preserve">Enter the frequency range in the “Freq Range” window as follows: </w:t>
      </w:r>
    </w:p>
    <w:p w:rsidR="00B2664C" w:rsidRPr="00E872BD" w:rsidRDefault="00B2664C"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proofErr w:type="spellStart"/>
      <w:r w:rsidRPr="00E872BD">
        <w:rPr>
          <w:rFonts w:ascii="Times New Roman" w:hAnsi="Times New Roman"/>
          <w:bdr w:val="single" w:sz="4" w:space="0" w:color="auto"/>
        </w:rPr>
        <w:t>Input/Output</w:t>
      </w:r>
      <w:proofErr w:type="spellEnd"/>
      <w:r w:rsidRPr="00E872BD">
        <w:rPr>
          <w:rFonts w:ascii="Times New Roman" w:hAnsi="Times New Roman"/>
        </w:rPr>
        <w:sym w:font="Wingdings" w:char="F0E0"/>
      </w:r>
      <w:r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Range</w:t>
      </w:r>
    </w:p>
    <w:p w:rsidR="000B56A0" w:rsidRPr="00E872BD" w:rsidRDefault="006D1B0D"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 xml:space="preserve">Enter the lower limit of flow rate in the “Freq Min” window as follows: </w:t>
      </w:r>
    </w:p>
    <w:p w:rsidR="006D1B0D" w:rsidRPr="00E872BD" w:rsidRDefault="006D1B0D"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proofErr w:type="spellStart"/>
      <w:r w:rsidRPr="00E872BD">
        <w:rPr>
          <w:rFonts w:ascii="Times New Roman" w:hAnsi="Times New Roman"/>
          <w:bdr w:val="single" w:sz="4" w:space="0" w:color="auto"/>
        </w:rPr>
        <w:t>Input/Output</w:t>
      </w:r>
      <w:proofErr w:type="spellEnd"/>
      <w:r w:rsidRPr="00E872BD">
        <w:rPr>
          <w:rFonts w:ascii="Times New Roman" w:hAnsi="Times New Roman"/>
        </w:rPr>
        <w:sym w:font="Wingdings" w:char="F0E0"/>
      </w:r>
      <w:r w:rsidR="000B56A0"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Min</w:t>
      </w:r>
    </w:p>
    <w:p w:rsidR="000B56A0" w:rsidRPr="00E872BD" w:rsidRDefault="006D1B0D"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Enter the hi</w:t>
      </w:r>
      <w:r w:rsidR="00F11350" w:rsidRPr="00E872BD">
        <w:rPr>
          <w:rFonts w:ascii="Times New Roman" w:hAnsi="Times New Roman"/>
        </w:rPr>
        <w:t>gher limit of flow rate in the “Freq Max”</w:t>
      </w:r>
      <w:r w:rsidRPr="00E872BD">
        <w:rPr>
          <w:rFonts w:ascii="Times New Roman" w:hAnsi="Times New Roman"/>
        </w:rPr>
        <w:t xml:space="preserve"> window as follows: </w:t>
      </w:r>
    </w:p>
    <w:p w:rsidR="006D1B0D" w:rsidRPr="00E872BD" w:rsidRDefault="006D1B0D"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proofErr w:type="spellStart"/>
      <w:r w:rsidRPr="00E872BD">
        <w:rPr>
          <w:rFonts w:ascii="Times New Roman" w:hAnsi="Times New Roman"/>
          <w:bdr w:val="single" w:sz="4" w:space="0" w:color="auto"/>
        </w:rPr>
        <w:t>Input/Output</w:t>
      </w:r>
      <w:proofErr w:type="spellEnd"/>
      <w:r w:rsidRPr="00E872BD">
        <w:rPr>
          <w:rFonts w:ascii="Times New Roman" w:hAnsi="Times New Roman"/>
        </w:rPr>
        <w:sym w:font="Wingdings" w:char="F0E0"/>
      </w:r>
      <w:r w:rsidR="000B56A0"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Max</w:t>
      </w:r>
    </w:p>
    <w:p w:rsidR="006D1B0D" w:rsidRPr="00A10243" w:rsidRDefault="000B56A0" w:rsidP="00EE2887">
      <w:pPr>
        <w:pStyle w:val="ListParagraph"/>
        <w:widowControl w:val="0"/>
        <w:spacing w:after="0"/>
        <w:ind w:left="0"/>
        <w:jc w:val="both"/>
        <w:rPr>
          <w:rFonts w:ascii="Times New Roman" w:hAnsi="Times New Roman"/>
        </w:rPr>
      </w:pPr>
      <w:r w:rsidRPr="00A10243">
        <w:rPr>
          <w:rFonts w:ascii="Times New Roman" w:hAnsi="Times New Roman"/>
        </w:rPr>
        <w:br/>
        <w:t xml:space="preserve">Example: Assume that the flow rate varies in a range from 0m3/h to 3000m3/h and the required output signal frequency should be in the range 200Hz to 1000Hz. The user should enter 0 for the “Freq Min” window, 3000 for the “Freq Max” window, and 200 followed by 1000 for the “Freq Range” windows. </w:t>
      </w:r>
    </w:p>
    <w:p w:rsidR="000B56A0" w:rsidRPr="003C3EF1" w:rsidRDefault="000B56A0" w:rsidP="00EE2887">
      <w:pPr>
        <w:pStyle w:val="ListParagraph"/>
        <w:widowControl w:val="0"/>
        <w:spacing w:after="0"/>
        <w:ind w:left="0"/>
        <w:jc w:val="both"/>
        <w:rPr>
          <w:rFonts w:ascii="Times New Roman" w:hAnsi="Times New Roman"/>
          <w:i/>
        </w:rPr>
      </w:pPr>
      <w:r w:rsidRPr="00A10243">
        <w:rPr>
          <w:rFonts w:ascii="Times New Roman" w:hAnsi="Times New Roman"/>
          <w:i/>
        </w:rPr>
        <w:t>***Please note that the user needs to select the frequency output option ***</w:t>
      </w:r>
    </w:p>
    <w:p w:rsidR="000B56A0" w:rsidRPr="003C3EF1" w:rsidRDefault="000B56A0" w:rsidP="00EE2887">
      <w:pPr>
        <w:pStyle w:val="ListParagraph"/>
        <w:widowControl w:val="0"/>
        <w:spacing w:after="0"/>
        <w:ind w:left="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150" w:name="_Toc486237337"/>
      <w:r w:rsidRPr="003C3EF1">
        <w:rPr>
          <w:rFonts w:ascii="Times New Roman" w:hAnsi="Times New Roman"/>
          <w:color w:val="auto"/>
          <w:sz w:val="24"/>
          <w:szCs w:val="24"/>
        </w:rPr>
        <w:t>§4</w:t>
      </w:r>
      <w:r w:rsidR="006E17B8" w:rsidRPr="003C3EF1">
        <w:rPr>
          <w:rFonts w:ascii="Times New Roman" w:hAnsi="Times New Roman"/>
          <w:color w:val="auto"/>
          <w:sz w:val="24"/>
          <w:szCs w:val="24"/>
        </w:rPr>
        <w:t>.15</w:t>
      </w:r>
      <w:r w:rsidR="001C74EB" w:rsidRPr="003C3EF1">
        <w:rPr>
          <w:rFonts w:ascii="Times New Roman" w:hAnsi="Times New Roman"/>
          <w:color w:val="auto"/>
          <w:sz w:val="24"/>
          <w:szCs w:val="24"/>
        </w:rPr>
        <w:t xml:space="preserve"> How to use the Totalizer Pulse Output</w:t>
      </w:r>
      <w:bookmarkEnd w:id="150"/>
    </w:p>
    <w:p w:rsidR="000B56A0" w:rsidRPr="003C3EF1" w:rsidRDefault="000B56A0" w:rsidP="00EE2887">
      <w:pPr>
        <w:widowControl w:val="0"/>
        <w:spacing w:after="0"/>
        <w:jc w:val="both"/>
        <w:rPr>
          <w:rFonts w:ascii="Times New Roman" w:hAnsi="Times New Roman"/>
        </w:rPr>
      </w:pPr>
      <w:r w:rsidRPr="003C3EF1">
        <w:rPr>
          <w:rFonts w:ascii="Times New Roman" w:hAnsi="Times New Roman"/>
        </w:rPr>
        <w:t xml:space="preserve">The flowmeter will produce a pulse output with every unit of liquid flow. This pulse could be used by an external pulse counter to </w:t>
      </w:r>
      <w:r w:rsidR="00FB08D5" w:rsidRPr="003C3EF1">
        <w:rPr>
          <w:rFonts w:ascii="Times New Roman" w:hAnsi="Times New Roman"/>
        </w:rPr>
        <w:t>measure the accumulation of</w:t>
      </w:r>
      <w:r w:rsidRPr="003C3EF1">
        <w:rPr>
          <w:rFonts w:ascii="Times New Roman" w:hAnsi="Times New Roman"/>
        </w:rPr>
        <w:t xml:space="preserve"> the flow rate. Refer to </w:t>
      </w:r>
      <w:r w:rsidR="00092ABB" w:rsidRPr="003C3EF1">
        <w:rPr>
          <w:rFonts w:ascii="Times New Roman" w:hAnsi="Times New Roman"/>
        </w:rPr>
        <w:t>§4.4 and §4</w:t>
      </w:r>
      <w:r w:rsidRPr="003C3EF1">
        <w:rPr>
          <w:rFonts w:ascii="Times New Roman" w:hAnsi="Times New Roman"/>
        </w:rPr>
        <w:t xml:space="preserve">.5 for the set up totalizer units and multiplier. </w:t>
      </w:r>
      <w:r w:rsidRPr="003C3EF1">
        <w:rPr>
          <w:rFonts w:ascii="Times New Roman" w:hAnsi="Times New Roman"/>
          <w:b/>
        </w:rPr>
        <w:t>The totalize</w:t>
      </w:r>
      <w:r w:rsidR="00DC587B" w:rsidRPr="003C3EF1">
        <w:rPr>
          <w:rFonts w:ascii="Times New Roman" w:hAnsi="Times New Roman"/>
          <w:b/>
        </w:rPr>
        <w:t>r</w:t>
      </w:r>
      <w:r w:rsidRPr="003C3EF1">
        <w:rPr>
          <w:rFonts w:ascii="Times New Roman" w:hAnsi="Times New Roman"/>
          <w:b/>
        </w:rPr>
        <w:t xml:space="preserve"> pulse output can only be connected to </w:t>
      </w:r>
      <w:r w:rsidR="00C42070">
        <w:rPr>
          <w:rFonts w:ascii="Times New Roman" w:hAnsi="Times New Roman"/>
          <w:b/>
        </w:rPr>
        <w:t xml:space="preserve">the </w:t>
      </w:r>
      <w:r w:rsidRPr="003C3EF1">
        <w:rPr>
          <w:rFonts w:ascii="Times New Roman" w:hAnsi="Times New Roman"/>
          <w:b/>
        </w:rPr>
        <w:t>OCT</w:t>
      </w:r>
      <w:r w:rsidR="00EE707D">
        <w:rPr>
          <w:rFonts w:ascii="Times New Roman" w:hAnsi="Times New Roman"/>
          <w:b/>
        </w:rPr>
        <w:t xml:space="preserve"> output</w:t>
      </w:r>
      <w:r w:rsidRPr="003C3EF1">
        <w:rPr>
          <w:rFonts w:ascii="Times New Roman" w:hAnsi="Times New Roman"/>
          <w:b/>
        </w:rPr>
        <w:t xml:space="preserve"> </w:t>
      </w:r>
      <w:r w:rsidR="00EE707D">
        <w:rPr>
          <w:rFonts w:ascii="Times New Roman" w:hAnsi="Times New Roman"/>
          <w:b/>
        </w:rPr>
        <w:lastRenderedPageBreak/>
        <w:t>interface</w:t>
      </w:r>
      <w:r w:rsidRPr="003C3EF1">
        <w:rPr>
          <w:rFonts w:ascii="Times New Roman" w:hAnsi="Times New Roman"/>
          <w:b/>
        </w:rPr>
        <w:t>.</w:t>
      </w:r>
    </w:p>
    <w:p w:rsidR="000B56A0" w:rsidRPr="003C3EF1" w:rsidRDefault="000B56A0" w:rsidP="00EE2887">
      <w:pPr>
        <w:widowControl w:val="0"/>
        <w:spacing w:after="0"/>
        <w:jc w:val="both"/>
        <w:rPr>
          <w:rFonts w:ascii="Times New Roman" w:hAnsi="Times New Roman"/>
        </w:rPr>
      </w:pPr>
    </w:p>
    <w:p w:rsidR="000B56A0" w:rsidRPr="003C3EF1" w:rsidRDefault="000B56A0" w:rsidP="00EE2887">
      <w:pPr>
        <w:widowControl w:val="0"/>
        <w:spacing w:after="0"/>
        <w:jc w:val="both"/>
        <w:rPr>
          <w:rFonts w:ascii="Times New Roman" w:hAnsi="Times New Roman"/>
        </w:rPr>
      </w:pPr>
      <w:r w:rsidRPr="003C3EF1">
        <w:rPr>
          <w:rFonts w:ascii="Times New Roman" w:hAnsi="Times New Roman"/>
        </w:rPr>
        <w:t xml:space="preserve">Example: Assume that the POS totalizer pulse output is needed and every pulse represents 0.1 cubic meter of liquid flow. Assume also that the pulse output is connected to </w:t>
      </w:r>
      <w:r w:rsidR="00EE707D">
        <w:rPr>
          <w:rFonts w:ascii="Times New Roman" w:hAnsi="Times New Roman"/>
        </w:rPr>
        <w:t>the OCT interface</w:t>
      </w:r>
      <w:r w:rsidRPr="003C3EF1">
        <w:rPr>
          <w:rFonts w:ascii="Times New Roman" w:hAnsi="Times New Roman"/>
        </w:rPr>
        <w:t xml:space="preserve">. With every 0.1 cubic meter of flow, we need the </w:t>
      </w:r>
      <w:r w:rsidR="00EE707D">
        <w:rPr>
          <w:rFonts w:ascii="Times New Roman" w:hAnsi="Times New Roman"/>
        </w:rPr>
        <w:t>OCT</w:t>
      </w:r>
      <w:r w:rsidR="00EE707D" w:rsidRPr="003C3EF1">
        <w:rPr>
          <w:rFonts w:ascii="Times New Roman" w:hAnsi="Times New Roman"/>
        </w:rPr>
        <w:t xml:space="preserve"> </w:t>
      </w:r>
      <w:r w:rsidRPr="003C3EF1">
        <w:rPr>
          <w:rFonts w:ascii="Times New Roman" w:hAnsi="Times New Roman"/>
        </w:rPr>
        <w:t xml:space="preserve">to </w:t>
      </w:r>
      <w:r w:rsidR="00EE707D">
        <w:rPr>
          <w:rFonts w:ascii="Times New Roman" w:hAnsi="Times New Roman"/>
        </w:rPr>
        <w:t>output a pulse</w:t>
      </w:r>
      <w:r w:rsidRPr="003C3EF1">
        <w:rPr>
          <w:rFonts w:ascii="Times New Roman" w:hAnsi="Times New Roman"/>
        </w:rPr>
        <w:t xml:space="preserve"> for a while. In order to achieve this, the following steps must be performed. </w:t>
      </w:r>
    </w:p>
    <w:p w:rsidR="000B56A0" w:rsidRPr="003C3EF1" w:rsidRDefault="000B56A0" w:rsidP="00EE2887">
      <w:pPr>
        <w:pStyle w:val="ListParagraph"/>
        <w:widowControl w:val="0"/>
        <w:numPr>
          <w:ilvl w:val="0"/>
          <w:numId w:val="7"/>
        </w:numPr>
        <w:spacing w:after="0"/>
        <w:jc w:val="both"/>
        <w:rPr>
          <w:rFonts w:ascii="Times New Roman" w:hAnsi="Times New Roman"/>
        </w:rPr>
      </w:pPr>
      <w:r w:rsidRPr="003C3EF1">
        <w:rPr>
          <w:rFonts w:ascii="Times New Roman" w:hAnsi="Times New Roman"/>
        </w:rPr>
        <w:t>Select the Cubic Meter (m</w:t>
      </w:r>
      <w:r w:rsidRPr="003C3EF1">
        <w:rPr>
          <w:rFonts w:ascii="Times New Roman" w:hAnsi="Times New Roman"/>
          <w:vertAlign w:val="superscript"/>
        </w:rPr>
        <w:t>3</w:t>
      </w:r>
      <w:r w:rsidRPr="003C3EF1">
        <w:rPr>
          <w:rFonts w:ascii="Times New Roman" w:hAnsi="Times New Roman"/>
        </w:rPr>
        <w:t xml:space="preserve">) unit in window </w:t>
      </w:r>
      <w:r w:rsidR="009B20C0" w:rsidRPr="003C3EF1">
        <w:rPr>
          <w:rFonts w:ascii="Times New Roman" w:hAnsi="Times New Roman"/>
        </w:rPr>
        <w:t xml:space="preserve">M52 </w:t>
      </w:r>
      <w:r w:rsidR="009B20C0" w:rsidRPr="003C3EF1">
        <w:rPr>
          <w:rFonts w:ascii="Times New Roman" w:hAnsi="Times New Roman"/>
        </w:rPr>
        <w:sym w:font="Wingdings" w:char="F0E0"/>
      </w:r>
      <w:r w:rsidR="009B20C0" w:rsidRPr="003C3EF1">
        <w:rPr>
          <w:rFonts w:ascii="Times New Roman" w:hAnsi="Times New Roman"/>
        </w:rPr>
        <w:t xml:space="preserve"> Flow Rate unit.</w:t>
      </w:r>
      <w:r w:rsidR="00DC587B" w:rsidRPr="003C3EF1">
        <w:rPr>
          <w:rFonts w:ascii="Times New Roman" w:hAnsi="Times New Roman"/>
        </w:rPr>
        <w:t xml:space="preserve"> This can be accessed as follows: </w:t>
      </w:r>
      <w:r w:rsidR="00545777" w:rsidRPr="003C3EF1">
        <w:rPr>
          <w:rFonts w:ascii="Times New Roman" w:hAnsi="Times New Roman"/>
          <w:bdr w:val="single" w:sz="4" w:space="0" w:color="auto"/>
        </w:rPr>
        <w:t>M</w:t>
      </w:r>
      <w:r w:rsidR="00545777" w:rsidRPr="003C3EF1">
        <w:rPr>
          <w:rFonts w:ascii="Times New Roman" w:hAnsi="Times New Roman"/>
        </w:rPr>
        <w:sym w:font="Wingdings" w:char="F0E0"/>
      </w:r>
      <w:r w:rsidR="00545777" w:rsidRPr="003C3EF1">
        <w:rPr>
          <w:rFonts w:ascii="Times New Roman" w:hAnsi="Times New Roman"/>
          <w:bdr w:val="single" w:sz="4" w:space="0" w:color="auto"/>
        </w:rPr>
        <w:t>System</w:t>
      </w:r>
      <w:r w:rsidR="00545777" w:rsidRPr="003C3EF1">
        <w:rPr>
          <w:rFonts w:ascii="Times New Roman" w:hAnsi="Times New Roman"/>
        </w:rPr>
        <w:sym w:font="Wingdings" w:char="F0E0"/>
      </w:r>
      <w:r w:rsidR="00545777" w:rsidRPr="003C3EF1">
        <w:rPr>
          <w:rFonts w:ascii="Times New Roman" w:hAnsi="Times New Roman"/>
          <w:bdr w:val="single" w:sz="4" w:space="0" w:color="auto"/>
        </w:rPr>
        <w:t>Unit</w:t>
      </w:r>
      <w:r w:rsidR="00545777" w:rsidRPr="003C3EF1">
        <w:rPr>
          <w:rFonts w:ascii="Times New Roman" w:hAnsi="Times New Roman"/>
        </w:rPr>
        <w:t xml:space="preserve"> (M 52) </w:t>
      </w:r>
      <w:r w:rsidR="00545777" w:rsidRPr="003C3EF1">
        <w:rPr>
          <w:rFonts w:ascii="Times New Roman" w:hAnsi="Times New Roman"/>
        </w:rPr>
        <w:sym w:font="Wingdings" w:char="F0E0"/>
      </w:r>
      <w:r w:rsidR="00545777" w:rsidRPr="003C3EF1">
        <w:rPr>
          <w:rFonts w:ascii="Times New Roman" w:hAnsi="Times New Roman"/>
          <w:bdr w:val="single" w:sz="4" w:space="0" w:color="auto"/>
        </w:rPr>
        <w:t>Flow Rate Unit</w:t>
      </w:r>
      <w:r w:rsidR="00545777" w:rsidRPr="003C3EF1">
        <w:rPr>
          <w:rFonts w:ascii="Times New Roman" w:hAnsi="Times New Roman"/>
        </w:rPr>
        <w:sym w:font="Wingdings" w:char="F0E0"/>
      </w:r>
      <w:r w:rsidR="00545777" w:rsidRPr="003C3EF1">
        <w:rPr>
          <w:rFonts w:ascii="Times New Roman" w:hAnsi="Times New Roman"/>
          <w:bdr w:val="single" w:sz="4" w:space="0" w:color="auto"/>
        </w:rPr>
        <w:t>Change Volume</w:t>
      </w:r>
    </w:p>
    <w:p w:rsidR="009B20C0" w:rsidRPr="003C3EF1" w:rsidRDefault="009B20C0" w:rsidP="00EE2887">
      <w:pPr>
        <w:pStyle w:val="ListParagraph"/>
        <w:widowControl w:val="0"/>
        <w:numPr>
          <w:ilvl w:val="0"/>
          <w:numId w:val="7"/>
        </w:numPr>
        <w:spacing w:after="0"/>
        <w:jc w:val="both"/>
        <w:rPr>
          <w:rFonts w:ascii="Times New Roman" w:hAnsi="Times New Roman"/>
        </w:rPr>
      </w:pPr>
      <w:r w:rsidRPr="003C3EF1">
        <w:rPr>
          <w:rFonts w:ascii="Times New Roman" w:hAnsi="Times New Roman"/>
        </w:rPr>
        <w:t xml:space="preserve">Select the Multiplier factor as ‘2. X 0.1’ in </w:t>
      </w:r>
      <w:r w:rsidR="00533FD3" w:rsidRPr="003C3EF1">
        <w:rPr>
          <w:rFonts w:ascii="Times New Roman" w:hAnsi="Times New Roman"/>
        </w:rPr>
        <w:t xml:space="preserve">menu </w:t>
      </w:r>
      <w:r w:rsidRPr="003C3EF1">
        <w:rPr>
          <w:rFonts w:ascii="Times New Roman" w:hAnsi="Times New Roman"/>
        </w:rPr>
        <w:t xml:space="preserve">window </w:t>
      </w:r>
      <w:r w:rsidR="0088750C" w:rsidRPr="003C3EF1">
        <w:rPr>
          <w:rFonts w:ascii="Times New Roman" w:hAnsi="Times New Roman"/>
        </w:rPr>
        <w:t>M41.</w:t>
      </w:r>
    </w:p>
    <w:p w:rsidR="009B20C0" w:rsidRDefault="009B20C0" w:rsidP="00EE2887">
      <w:pPr>
        <w:pStyle w:val="ListParagraph"/>
        <w:widowControl w:val="0"/>
        <w:spacing w:after="0"/>
        <w:jc w:val="both"/>
        <w:rPr>
          <w:rFonts w:ascii="Times New Roman" w:hAnsi="Times New Roman"/>
        </w:rPr>
      </w:pPr>
    </w:p>
    <w:p w:rsidR="00287F6C" w:rsidRPr="003C3EF1" w:rsidRDefault="00287F6C" w:rsidP="00EE2887">
      <w:pPr>
        <w:pStyle w:val="ListParagraph"/>
        <w:widowControl w:val="0"/>
        <w:spacing w:after="0"/>
        <w:jc w:val="both"/>
        <w:rPr>
          <w:rFonts w:ascii="Times New Roman" w:hAnsi="Times New Roman"/>
        </w:rPr>
      </w:pPr>
      <w:bookmarkStart w:id="151" w:name="已校正至该处！"/>
      <w:bookmarkEnd w:id="151"/>
    </w:p>
    <w:p w:rsidR="001C74EB" w:rsidRPr="007E5CA4" w:rsidRDefault="009D5709" w:rsidP="00EE2887">
      <w:pPr>
        <w:pStyle w:val="Heading2"/>
        <w:jc w:val="both"/>
        <w:rPr>
          <w:rFonts w:ascii="Times New Roman" w:hAnsi="Times New Roman"/>
          <w:color w:val="auto"/>
          <w:sz w:val="24"/>
          <w:szCs w:val="24"/>
        </w:rPr>
      </w:pPr>
      <w:bookmarkStart w:id="152" w:name="_Toc486237338"/>
      <w:r w:rsidRPr="007E5CA4">
        <w:rPr>
          <w:rFonts w:ascii="Times New Roman" w:hAnsi="Times New Roman"/>
          <w:color w:val="auto"/>
          <w:sz w:val="24"/>
          <w:szCs w:val="24"/>
        </w:rPr>
        <w:t>§4</w:t>
      </w:r>
      <w:r w:rsidR="006E17B8" w:rsidRPr="007E5CA4">
        <w:rPr>
          <w:rFonts w:ascii="Times New Roman" w:hAnsi="Times New Roman"/>
          <w:color w:val="auto"/>
          <w:sz w:val="24"/>
          <w:szCs w:val="24"/>
        </w:rPr>
        <w:t>.16</w:t>
      </w:r>
      <w:r w:rsidR="001C74EB" w:rsidRPr="007E5CA4">
        <w:rPr>
          <w:rFonts w:ascii="Times New Roman" w:hAnsi="Times New Roman"/>
          <w:color w:val="auto"/>
          <w:sz w:val="24"/>
          <w:szCs w:val="24"/>
        </w:rPr>
        <w:t xml:space="preserve"> How </w:t>
      </w:r>
      <w:r w:rsidR="00154559" w:rsidRPr="007E5CA4">
        <w:rPr>
          <w:rFonts w:ascii="Times New Roman" w:hAnsi="Times New Roman"/>
          <w:color w:val="auto"/>
          <w:sz w:val="24"/>
          <w:szCs w:val="24"/>
        </w:rPr>
        <w:t>to set up the alarm signal</w:t>
      </w:r>
      <w:bookmarkEnd w:id="152"/>
    </w:p>
    <w:p w:rsidR="007014C1" w:rsidRDefault="007014C1" w:rsidP="006848F6">
      <w:pPr>
        <w:spacing w:before="120" w:after="120"/>
        <w:rPr>
          <w:rFonts w:ascii="Times New Roman" w:hAnsi="Times New Roman"/>
        </w:rPr>
      </w:pPr>
      <w:r>
        <w:rPr>
          <w:rFonts w:ascii="Times New Roman" w:hAnsi="Times New Roman"/>
        </w:rPr>
        <w:t xml:space="preserve">An alarm can be </w:t>
      </w:r>
      <w:r w:rsidR="00C42070">
        <w:rPr>
          <w:rFonts w:ascii="Times New Roman" w:hAnsi="Times New Roman"/>
        </w:rPr>
        <w:t>programmed</w:t>
      </w:r>
      <w:r>
        <w:rPr>
          <w:rFonts w:ascii="Times New Roman" w:hAnsi="Times New Roman"/>
        </w:rPr>
        <w:t xml:space="preserve"> to generate </w:t>
      </w:r>
      <w:r w:rsidR="00C42070">
        <w:rPr>
          <w:rFonts w:ascii="Times New Roman" w:hAnsi="Times New Roman"/>
        </w:rPr>
        <w:t xml:space="preserve">an </w:t>
      </w:r>
      <w:r>
        <w:rPr>
          <w:rFonts w:ascii="Times New Roman" w:hAnsi="Times New Roman"/>
        </w:rPr>
        <w:t xml:space="preserve">ON and OFF signal on the OCT or Relay output interface, which can be wired to an external alarm </w:t>
      </w:r>
      <w:r w:rsidRPr="00056529">
        <w:rPr>
          <w:rFonts w:ascii="Times New Roman" w:hAnsi="Times New Roman"/>
        </w:rPr>
        <w:t>circuitry</w:t>
      </w:r>
      <w:r>
        <w:rPr>
          <w:rFonts w:ascii="Times New Roman" w:hAnsi="Times New Roman"/>
        </w:rPr>
        <w:t xml:space="preserve"> or valve </w:t>
      </w:r>
      <w:r w:rsidRPr="00056529">
        <w:rPr>
          <w:rFonts w:ascii="Times New Roman" w:hAnsi="Times New Roman"/>
        </w:rPr>
        <w:t>circuitry</w:t>
      </w:r>
      <w:r>
        <w:rPr>
          <w:rFonts w:ascii="Times New Roman" w:hAnsi="Times New Roman"/>
        </w:rPr>
        <w:t xml:space="preserve"> to drive </w:t>
      </w:r>
      <w:r w:rsidR="00C42070">
        <w:rPr>
          <w:rFonts w:ascii="Times New Roman" w:hAnsi="Times New Roman"/>
        </w:rPr>
        <w:t xml:space="preserve">an </w:t>
      </w:r>
      <w:r>
        <w:rPr>
          <w:rFonts w:ascii="Times New Roman" w:hAnsi="Times New Roman"/>
        </w:rPr>
        <w:t>external device.</w:t>
      </w:r>
    </w:p>
    <w:p w:rsidR="006848F6" w:rsidRPr="00056529" w:rsidRDefault="006848F6" w:rsidP="00056529">
      <w:pPr>
        <w:spacing w:before="120" w:after="120"/>
        <w:ind w:left="110" w:hangingChars="50" w:hanging="110"/>
        <w:rPr>
          <w:rFonts w:ascii="Times New Roman" w:hAnsi="Times New Roman"/>
        </w:rPr>
      </w:pPr>
      <w:r w:rsidRPr="00056529">
        <w:rPr>
          <w:rFonts w:ascii="Times New Roman" w:hAnsi="Times New Roman"/>
        </w:rPr>
        <w:t>The triggering</w:t>
      </w:r>
      <w:r w:rsidRPr="00056529">
        <w:rPr>
          <w:rFonts w:ascii="Times New Roman" w:hAnsi="Times New Roman"/>
          <w:color w:val="FF0000"/>
        </w:rPr>
        <w:t xml:space="preserve"> </w:t>
      </w:r>
      <w:r w:rsidRPr="00056529">
        <w:rPr>
          <w:rFonts w:ascii="Times New Roman" w:hAnsi="Times New Roman"/>
        </w:rPr>
        <w:t>sources of the alarming events for the ON/OFF alarm signal could be:</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No Signal - There is no receiving signal.</w:t>
      </w:r>
    </w:p>
    <w:p w:rsidR="00B61A71" w:rsidRPr="00056529" w:rsidRDefault="006848F6" w:rsidP="00A10243">
      <w:pPr>
        <w:widowControl w:val="0"/>
        <w:numPr>
          <w:ilvl w:val="0"/>
          <w:numId w:val="39"/>
        </w:numPr>
        <w:spacing w:before="120" w:after="120"/>
        <w:jc w:val="both"/>
        <w:rPr>
          <w:rFonts w:ascii="Times New Roman" w:hAnsi="Times New Roman"/>
        </w:rPr>
      </w:pPr>
      <w:r w:rsidRPr="00056529">
        <w:rPr>
          <w:rFonts w:ascii="Times New Roman" w:hAnsi="Times New Roman"/>
        </w:rPr>
        <w:t>Poor Signal - The signal received is too weak.</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Not Ready - The flowmeter is not in normal measurement mode.</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Reverse Flow - The flow direction is reversed.</w:t>
      </w:r>
    </w:p>
    <w:p w:rsidR="006848F6" w:rsidRPr="00056529" w:rsidRDefault="006848F6" w:rsidP="006848F6">
      <w:pPr>
        <w:widowControl w:val="0"/>
        <w:numPr>
          <w:ilvl w:val="0"/>
          <w:numId w:val="39"/>
        </w:numPr>
        <w:spacing w:before="60" w:after="60" w:line="240" w:lineRule="exact"/>
        <w:jc w:val="both"/>
        <w:rPr>
          <w:rFonts w:ascii="Times New Roman" w:hAnsi="Times New Roman"/>
        </w:rPr>
      </w:pPr>
      <w:r w:rsidRPr="00056529">
        <w:rPr>
          <w:rFonts w:ascii="Times New Roman" w:hAnsi="Times New Roman"/>
        </w:rPr>
        <w:t>AO Over 1</w:t>
      </w:r>
      <w:r w:rsidR="00CE1CD9">
        <w:rPr>
          <w:rFonts w:ascii="Times New Roman" w:hAnsi="Times New Roman"/>
        </w:rPr>
        <w:t>0</w:t>
      </w:r>
      <w:r w:rsidRPr="00056529">
        <w:rPr>
          <w:rFonts w:ascii="Times New Roman" w:hAnsi="Times New Roman"/>
        </w:rPr>
        <w:t>0% - Overflow occurs at the analog outputs by 1</w:t>
      </w:r>
      <w:r w:rsidR="00CE1CD9">
        <w:rPr>
          <w:rFonts w:ascii="Times New Roman" w:hAnsi="Times New Roman"/>
        </w:rPr>
        <w:t>0</w:t>
      </w:r>
      <w:r w:rsidRPr="00056529">
        <w:rPr>
          <w:rFonts w:ascii="Times New Roman" w:hAnsi="Times New Roman"/>
        </w:rPr>
        <w:t>0% or more.</w:t>
      </w:r>
    </w:p>
    <w:p w:rsidR="006848F6" w:rsidRPr="00056529" w:rsidRDefault="00CE1CD9" w:rsidP="006848F6">
      <w:pPr>
        <w:widowControl w:val="0"/>
        <w:numPr>
          <w:ilvl w:val="0"/>
          <w:numId w:val="39"/>
        </w:numPr>
        <w:spacing w:before="120" w:after="120"/>
        <w:jc w:val="both"/>
        <w:rPr>
          <w:rFonts w:ascii="Times New Roman" w:hAnsi="Times New Roman"/>
        </w:rPr>
      </w:pPr>
      <w:r>
        <w:rPr>
          <w:rFonts w:ascii="Times New Roman" w:hAnsi="Times New Roman"/>
        </w:rPr>
        <w:t>F</w:t>
      </w:r>
      <w:r w:rsidR="006848F6" w:rsidRPr="00056529">
        <w:rPr>
          <w:rFonts w:ascii="Times New Roman" w:hAnsi="Times New Roman"/>
        </w:rPr>
        <w:t>O Over 120% - Overflow occurs at the frequency output by 120% or more.</w:t>
      </w:r>
    </w:p>
    <w:p w:rsidR="006848F6" w:rsidRPr="00E872BD" w:rsidRDefault="006848F6" w:rsidP="006848F6">
      <w:pPr>
        <w:widowControl w:val="0"/>
        <w:numPr>
          <w:ilvl w:val="0"/>
          <w:numId w:val="39"/>
        </w:numPr>
        <w:spacing w:before="120" w:after="120"/>
        <w:jc w:val="both"/>
        <w:rPr>
          <w:rFonts w:ascii="Times New Roman" w:hAnsi="Times New Roman"/>
        </w:rPr>
      </w:pPr>
      <w:r w:rsidRPr="0073593E">
        <w:rPr>
          <w:rFonts w:ascii="Times New Roman" w:hAnsi="Times New Roman"/>
        </w:rPr>
        <w:t>Alarm</w:t>
      </w:r>
      <w:r w:rsidRPr="00934A83">
        <w:rPr>
          <w:rFonts w:ascii="Times New Roman" w:hAnsi="Times New Roman"/>
        </w:rPr>
        <w:t xml:space="preserve"> #1 - The flow rate is out of the specified upper and lower limits specified in Alarm#1 settings </w:t>
      </w:r>
    </w:p>
    <w:p w:rsidR="006848F6" w:rsidRPr="00E872BD" w:rsidRDefault="006848F6" w:rsidP="006848F6">
      <w:pPr>
        <w:widowControl w:val="0"/>
        <w:numPr>
          <w:ilvl w:val="0"/>
          <w:numId w:val="39"/>
        </w:numPr>
        <w:spacing w:before="120" w:after="120"/>
        <w:jc w:val="both"/>
        <w:rPr>
          <w:rFonts w:ascii="Times New Roman" w:hAnsi="Times New Roman"/>
        </w:rPr>
      </w:pPr>
      <w:r w:rsidRPr="00E872BD">
        <w:rPr>
          <w:rFonts w:ascii="Times New Roman" w:hAnsi="Times New Roman"/>
        </w:rPr>
        <w:t xml:space="preserve"> </w:t>
      </w:r>
      <w:r w:rsidR="00CE1CD9" w:rsidRPr="00E872BD">
        <w:rPr>
          <w:rFonts w:ascii="Times New Roman" w:hAnsi="Times New Roman"/>
        </w:rPr>
        <w:t xml:space="preserve">Reverse </w:t>
      </w:r>
      <w:r w:rsidRPr="00E872BD">
        <w:rPr>
          <w:rFonts w:ascii="Times New Roman" w:hAnsi="Times New Roman"/>
        </w:rPr>
        <w:t>Alarm #2 - The flow rate is out of the specified upper and lower limits specified in Alarm#2 settings</w:t>
      </w:r>
      <w:r w:rsidR="00E8509B" w:rsidRPr="00E872BD">
        <w:rPr>
          <w:rFonts w:ascii="Times New Roman" w:hAnsi="Times New Roman" w:hint="eastAsia"/>
          <w:lang w:eastAsia="zh-CN"/>
        </w:rPr>
        <w: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Batch Controller – Batching started.</w:t>
      </w:r>
    </w:p>
    <w:p w:rsidR="00B61A71" w:rsidRPr="00056529" w:rsidRDefault="006848F6" w:rsidP="00A10243">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 xml:space="preserve">POS </w:t>
      </w:r>
      <w:proofErr w:type="spellStart"/>
      <w:r w:rsidRPr="00056529">
        <w:rPr>
          <w:rFonts w:ascii="Times New Roman" w:hAnsi="Times New Roman"/>
        </w:rPr>
        <w:t>Int</w:t>
      </w:r>
      <w:proofErr w:type="spellEnd"/>
      <w:r w:rsidRPr="00056529">
        <w:rPr>
          <w:rFonts w:ascii="Times New Roman" w:hAnsi="Times New Roman"/>
        </w:rPr>
        <w:t xml:space="preserve"> Pulse – Positive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 xml:space="preserve">NEG </w:t>
      </w:r>
      <w:proofErr w:type="spellStart"/>
      <w:r w:rsidRPr="00056529">
        <w:rPr>
          <w:rFonts w:ascii="Times New Roman" w:hAnsi="Times New Roman"/>
        </w:rPr>
        <w:t>Int</w:t>
      </w:r>
      <w:proofErr w:type="spellEnd"/>
      <w:r w:rsidRPr="00056529">
        <w:rPr>
          <w:rFonts w:ascii="Times New Roman" w:hAnsi="Times New Roman"/>
        </w:rPr>
        <w:t xml:space="preserve"> Pulse – Negative totalizer pulse output.</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 xml:space="preserve">NET </w:t>
      </w:r>
      <w:proofErr w:type="spellStart"/>
      <w:r w:rsidRPr="00056529">
        <w:rPr>
          <w:rFonts w:ascii="Times New Roman" w:hAnsi="Times New Roman"/>
        </w:rPr>
        <w:t>Int</w:t>
      </w:r>
      <w:proofErr w:type="spellEnd"/>
      <w:r w:rsidRPr="00056529">
        <w:rPr>
          <w:rFonts w:ascii="Times New Roman" w:hAnsi="Times New Roman"/>
        </w:rPr>
        <w:t xml:space="preserve"> Pulse – Net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POS Pulse – Thermal energy positive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NEG Pulse – Thermal energy negative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NET Pulse – Thermal energy net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proofErr w:type="spellStart"/>
      <w:r w:rsidRPr="00056529">
        <w:rPr>
          <w:rFonts w:ascii="Times New Roman" w:hAnsi="Times New Roman"/>
        </w:rPr>
        <w:t>MediaVel</w:t>
      </w:r>
      <w:proofErr w:type="spellEnd"/>
      <w:r w:rsidRPr="00056529">
        <w:rPr>
          <w:rFonts w:ascii="Times New Roman" w:hAnsi="Times New Roman"/>
        </w:rPr>
        <w:t xml:space="preserve"> =&gt; Thresh – Liquid sound speed becomes bigger, over the preset threshold.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proofErr w:type="spellStart"/>
      <w:r w:rsidRPr="00056529">
        <w:rPr>
          <w:rFonts w:ascii="Times New Roman" w:hAnsi="Times New Roman"/>
        </w:rPr>
        <w:t>MediaVel</w:t>
      </w:r>
      <w:proofErr w:type="spellEnd"/>
      <w:r w:rsidRPr="00056529">
        <w:rPr>
          <w:rFonts w:ascii="Times New Roman" w:hAnsi="Times New Roman"/>
        </w:rPr>
        <w:t xml:space="preserve"> &lt; Thresh – Liquid sound speed becomes smaller, lower than the preset threshold.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ON/OFF Via RS485 – RS485 is the trigger source, providing ON/OFF control.</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Timer (</w:t>
      </w:r>
      <w:r w:rsidR="00CE1CD9">
        <w:rPr>
          <w:rFonts w:ascii="Times New Roman" w:hAnsi="Times New Roman"/>
        </w:rPr>
        <w:t xml:space="preserve">M51, </w:t>
      </w:r>
      <w:r w:rsidRPr="00056529">
        <w:rPr>
          <w:rFonts w:ascii="Times New Roman" w:hAnsi="Times New Roman"/>
        </w:rPr>
        <w:t>Daily) –Daily scheduler programmed is the trigger source.</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w:t>
      </w:r>
      <w:r w:rsidR="00CE1CD9">
        <w:rPr>
          <w:rFonts w:ascii="Times New Roman" w:hAnsi="Times New Roman"/>
        </w:rPr>
        <w:t>d</w:t>
      </w:r>
      <w:r w:rsidRPr="00056529">
        <w:rPr>
          <w:rFonts w:ascii="Times New Roman" w:hAnsi="Times New Roman"/>
        </w:rPr>
        <w:t xml:space="preserve"> Alarm #1 – Alarm#1 is the trigger source during the time period.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w:t>
      </w:r>
      <w:r w:rsidR="00CE1CD9">
        <w:rPr>
          <w:rFonts w:ascii="Times New Roman" w:hAnsi="Times New Roman"/>
        </w:rPr>
        <w:t>d</w:t>
      </w:r>
      <w:r w:rsidRPr="00056529">
        <w:rPr>
          <w:rFonts w:ascii="Times New Roman" w:hAnsi="Times New Roman"/>
        </w:rPr>
        <w:t xml:space="preserve"> Alarm #2 – Alarm#2 is the trigger source during the time period.</w:t>
      </w:r>
    </w:p>
    <w:p w:rsidR="00A44CC0" w:rsidRPr="00E872BD" w:rsidRDefault="006848F6" w:rsidP="006848F6">
      <w:pPr>
        <w:widowControl w:val="0"/>
        <w:numPr>
          <w:ilvl w:val="0"/>
          <w:numId w:val="39"/>
        </w:numPr>
        <w:spacing w:before="120" w:after="120" w:line="240" w:lineRule="exact"/>
        <w:jc w:val="both"/>
        <w:rPr>
          <w:rFonts w:ascii="Times New Roman" w:hAnsi="Times New Roman"/>
        </w:rPr>
      </w:pPr>
      <w:r w:rsidRPr="0073593E">
        <w:rPr>
          <w:rFonts w:ascii="Times New Roman" w:hAnsi="Times New Roman"/>
        </w:rPr>
        <w:t>Batch Total Full – The totalizer in the batch controller is full.</w:t>
      </w:r>
      <w:r w:rsidR="00A44CC0" w:rsidRPr="00934A83">
        <w:rPr>
          <w:rFonts w:ascii="Times New Roman" w:hAnsi="Times New Roman"/>
        </w:rPr>
        <w:t xml:space="preserve"> </w:t>
      </w:r>
    </w:p>
    <w:p w:rsidR="006848F6" w:rsidRPr="00E872BD" w:rsidRDefault="00A44CC0" w:rsidP="006848F6">
      <w:pPr>
        <w:widowControl w:val="0"/>
        <w:numPr>
          <w:ilvl w:val="0"/>
          <w:numId w:val="39"/>
        </w:numPr>
        <w:spacing w:before="120" w:after="120" w:line="240" w:lineRule="exact"/>
        <w:jc w:val="both"/>
        <w:rPr>
          <w:rFonts w:ascii="Times New Roman" w:hAnsi="Times New Roman"/>
        </w:rPr>
      </w:pPr>
      <w:r w:rsidRPr="00E872BD">
        <w:rPr>
          <w:rFonts w:ascii="Times New Roman" w:hAnsi="Times New Roman"/>
        </w:rPr>
        <w:t>Timer by M51</w:t>
      </w:r>
    </w:p>
    <w:p w:rsidR="00A44CC0" w:rsidRPr="00E872BD" w:rsidRDefault="00A44CC0" w:rsidP="006848F6">
      <w:pPr>
        <w:widowControl w:val="0"/>
        <w:numPr>
          <w:ilvl w:val="0"/>
          <w:numId w:val="39"/>
        </w:numPr>
        <w:spacing w:before="120" w:after="120" w:line="240" w:lineRule="exact"/>
        <w:jc w:val="both"/>
        <w:rPr>
          <w:rFonts w:ascii="Times New Roman" w:hAnsi="Times New Roman"/>
        </w:rPr>
      </w:pPr>
      <w:r w:rsidRPr="00E872BD">
        <w:rPr>
          <w:rFonts w:ascii="Times New Roman" w:hAnsi="Times New Roman" w:hint="eastAsia"/>
          <w:lang w:eastAsia="zh-CN"/>
        </w:rPr>
        <w:t>Batch</w:t>
      </w:r>
      <w:r w:rsidRPr="00E872BD">
        <w:rPr>
          <w:rFonts w:ascii="Times New Roman" w:hAnsi="Times New Roman"/>
          <w:lang w:eastAsia="zh-CN"/>
        </w:rPr>
        <w:t xml:space="preserve"> 90% Full</w:t>
      </w:r>
      <w:r w:rsidR="00330683" w:rsidRPr="00E872BD">
        <w:rPr>
          <w:rFonts w:ascii="Times New Roman" w:hAnsi="Times New Roman"/>
          <w:lang w:eastAsia="zh-CN"/>
        </w:rPr>
        <w:t>--</w:t>
      </w:r>
      <w:r w:rsidR="00330683" w:rsidRPr="0073593E">
        <w:rPr>
          <w:rFonts w:ascii="Times New Roman" w:hAnsi="Times New Roman"/>
        </w:rPr>
        <w:t xml:space="preserve"> The totalizer in the batch controller is 90%.</w:t>
      </w:r>
    </w:p>
    <w:p w:rsidR="006848F6" w:rsidRPr="00056529" w:rsidRDefault="006848F6" w:rsidP="006848F6">
      <w:pPr>
        <w:widowControl w:val="0"/>
        <w:numPr>
          <w:ilvl w:val="0"/>
          <w:numId w:val="39"/>
        </w:numPr>
        <w:spacing w:before="120" w:after="120" w:line="240" w:lineRule="exact"/>
        <w:jc w:val="both"/>
        <w:rPr>
          <w:rFonts w:ascii="Times New Roman" w:hAnsi="Times New Roman"/>
          <w:color w:val="FF0000"/>
        </w:rPr>
      </w:pPr>
      <w:r w:rsidRPr="0073593E">
        <w:rPr>
          <w:rFonts w:ascii="Times New Roman" w:hAnsi="Times New Roman"/>
        </w:rPr>
        <w:lastRenderedPageBreak/>
        <w:t>Key Stroking ON</w:t>
      </w:r>
      <w:r w:rsidRPr="00056529">
        <w:rPr>
          <w:rFonts w:ascii="Times New Roman" w:hAnsi="Times New Roman"/>
        </w:rPr>
        <w:t xml:space="preserve"> – Key stroke is the trigger source.</w:t>
      </w:r>
      <w:r w:rsidR="00A44CC0">
        <w:rPr>
          <w:rFonts w:ascii="Times New Roman" w:hAnsi="Times New Roman"/>
        </w:rPr>
        <w:t xml:space="preserve">  </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Disable BEEPER – the BEEPER will not be activated.</w:t>
      </w:r>
      <w:r w:rsidR="00A44CC0">
        <w:rPr>
          <w:rFonts w:ascii="Times New Roman" w:hAnsi="Times New Roman"/>
        </w:rPr>
        <w:t xml:space="preserve">  </w:t>
      </w:r>
    </w:p>
    <w:p w:rsidR="006848F6" w:rsidRPr="00056529" w:rsidRDefault="006848F6" w:rsidP="006848F6">
      <w:pPr>
        <w:spacing w:before="120" w:after="120"/>
        <w:rPr>
          <w:rFonts w:ascii="Times New Roman" w:hAnsi="Times New Roman"/>
        </w:rPr>
      </w:pPr>
      <w:r w:rsidRPr="00056529">
        <w:rPr>
          <w:rFonts w:ascii="Times New Roman" w:hAnsi="Times New Roman"/>
        </w:rPr>
        <w:t>Example</w:t>
      </w:r>
      <w:r w:rsidR="007014C1">
        <w:rPr>
          <w:rFonts w:ascii="Times New Roman" w:hAnsi="Times New Roman"/>
        </w:rPr>
        <w:t xml:space="preserve"> A</w:t>
      </w:r>
      <w:r w:rsidRPr="00056529">
        <w:rPr>
          <w:rFonts w:ascii="Times New Roman" w:hAnsi="Times New Roman"/>
        </w:rPr>
        <w:t>: assume we need t</w:t>
      </w:r>
      <w:r w:rsidR="007014C1">
        <w:rPr>
          <w:rFonts w:ascii="Times New Roman" w:hAnsi="Times New Roman"/>
        </w:rPr>
        <w:t xml:space="preserve">o drive an external </w:t>
      </w:r>
      <w:r w:rsidRPr="00056529">
        <w:rPr>
          <w:rFonts w:ascii="Times New Roman" w:hAnsi="Times New Roman"/>
        </w:rPr>
        <w:t>Buzzer</w:t>
      </w:r>
      <w:r w:rsidR="007014C1">
        <w:rPr>
          <w:rFonts w:ascii="Times New Roman" w:hAnsi="Times New Roman"/>
        </w:rPr>
        <w:t xml:space="preserve"> with the relay output interface</w:t>
      </w:r>
      <w:r w:rsidRPr="00056529">
        <w:rPr>
          <w:rFonts w:ascii="Times New Roman" w:hAnsi="Times New Roman"/>
        </w:rPr>
        <w:t xml:space="preserve"> to start beeping when the flow rate is less</w:t>
      </w:r>
      <w:r w:rsidRPr="00056529">
        <w:rPr>
          <w:rFonts w:ascii="Times New Roman" w:hAnsi="Times New Roman"/>
          <w:color w:val="FF0000"/>
        </w:rPr>
        <w:t xml:space="preserve"> </w:t>
      </w:r>
      <w:r w:rsidRPr="00056529">
        <w:rPr>
          <w:rFonts w:ascii="Times New Roman" w:hAnsi="Times New Roman"/>
        </w:rPr>
        <w:t>than 300 m3/h and greater than 2000m3/h. Th</w:t>
      </w:r>
      <w:r w:rsidR="004D59BA">
        <w:rPr>
          <w:rFonts w:ascii="Times New Roman" w:hAnsi="Times New Roman"/>
        </w:rPr>
        <w:t>is is how to set that up</w:t>
      </w:r>
      <w:r w:rsidRPr="00056529">
        <w:rPr>
          <w:rFonts w:ascii="Times New Roman" w:hAnsi="Times New Roman"/>
        </w:rPr>
        <w:t>:</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 xml:space="preserve">Enter flow rate lower limit 300 in </w:t>
      </w:r>
      <w:r w:rsidR="00E8509B">
        <w:rPr>
          <w:rFonts w:ascii="Times New Roman" w:hAnsi="Times New Roman" w:hint="eastAsia"/>
          <w:lang w:eastAsia="zh-CN"/>
        </w:rPr>
        <w:t>M371</w:t>
      </w:r>
      <w:r w:rsidRPr="00056529">
        <w:rPr>
          <w:rFonts w:ascii="Times New Roman" w:hAnsi="Times New Roman"/>
        </w:rPr>
        <w:t xml:space="preserve"> for #1 alarm,</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 xml:space="preserve">Enter flow rate upper limit 2000 in </w:t>
      </w:r>
      <w:r w:rsidR="00E8509B">
        <w:rPr>
          <w:rFonts w:ascii="Times New Roman" w:hAnsi="Times New Roman" w:hint="eastAsia"/>
          <w:lang w:eastAsia="zh-CN"/>
        </w:rPr>
        <w:t>M372</w:t>
      </w:r>
      <w:r w:rsidRPr="00056529">
        <w:rPr>
          <w:rFonts w:ascii="Times New Roman" w:hAnsi="Times New Roman"/>
        </w:rPr>
        <w:t xml:space="preserve"> for #1 alarm,</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Select item ‘</w:t>
      </w:r>
      <w:r w:rsidR="004C5004">
        <w:rPr>
          <w:rFonts w:ascii="Times New Roman" w:hAnsi="Times New Roman"/>
        </w:rPr>
        <w:t>7</w:t>
      </w:r>
      <w:r w:rsidRPr="00056529">
        <w:rPr>
          <w:rFonts w:ascii="Times New Roman" w:hAnsi="Times New Roman"/>
        </w:rPr>
        <w:t>. Alarm #1’ in</w:t>
      </w:r>
      <w:bookmarkStart w:id="153" w:name="修改到第36页"/>
      <w:bookmarkEnd w:id="153"/>
      <w:r w:rsidR="00E8509B">
        <w:rPr>
          <w:rFonts w:ascii="Times New Roman" w:hAnsi="Times New Roman" w:hint="eastAsia"/>
          <w:lang w:eastAsia="zh-CN"/>
        </w:rPr>
        <w:t>M36</w:t>
      </w:r>
    </w:p>
    <w:p w:rsidR="006848F6" w:rsidRPr="00056529" w:rsidRDefault="006848F6" w:rsidP="006848F6">
      <w:pPr>
        <w:autoSpaceDE w:val="0"/>
        <w:autoSpaceDN w:val="0"/>
        <w:adjustRightInd w:val="0"/>
        <w:spacing w:before="120" w:after="120"/>
        <w:rPr>
          <w:rFonts w:ascii="Times New Roman" w:hAnsi="Times New Roman"/>
        </w:rPr>
      </w:pPr>
      <w:r w:rsidRPr="00056529">
        <w:rPr>
          <w:rFonts w:ascii="Times New Roman" w:hAnsi="Times New Roman"/>
        </w:rPr>
        <w:t>Example C: assume we need the OCT output to activate when flow rate exceeds 100~500m3/h and the relay output to activate when flow rate exceeds 600~1000m3/h. The following setup steps would be recommended:</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lower limit 100 in </w:t>
      </w:r>
      <w:r w:rsidR="00E8509B">
        <w:rPr>
          <w:rFonts w:ascii="Times New Roman" w:hAnsi="Times New Roman" w:hint="eastAsia"/>
          <w:lang w:eastAsia="zh-CN"/>
        </w:rPr>
        <w:t>M371</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w:t>
      </w:r>
      <w:r w:rsidR="004113A9">
        <w:rPr>
          <w:rFonts w:ascii="Times New Roman" w:hAnsi="Times New Roman"/>
        </w:rPr>
        <w:t>high</w:t>
      </w:r>
      <w:r w:rsidRPr="00056529">
        <w:rPr>
          <w:rFonts w:ascii="Times New Roman" w:hAnsi="Times New Roman"/>
        </w:rPr>
        <w:t xml:space="preserve"> limit 500 in </w:t>
      </w:r>
      <w:r w:rsidR="00E8509B">
        <w:rPr>
          <w:rFonts w:ascii="Times New Roman" w:hAnsi="Times New Roman" w:hint="eastAsia"/>
          <w:lang w:eastAsia="zh-CN"/>
        </w:rPr>
        <w:t>M372</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lower limit 600 in </w:t>
      </w:r>
      <w:r w:rsidR="00E8509B">
        <w:rPr>
          <w:rFonts w:ascii="Times New Roman" w:hAnsi="Times New Roman" w:hint="eastAsia"/>
          <w:lang w:eastAsia="zh-CN"/>
        </w:rPr>
        <w:t>M373</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w:t>
      </w:r>
      <w:r w:rsidR="004113A9">
        <w:rPr>
          <w:rFonts w:ascii="Times New Roman" w:hAnsi="Times New Roman"/>
        </w:rPr>
        <w:t>high</w:t>
      </w:r>
      <w:r w:rsidRPr="00056529">
        <w:rPr>
          <w:rFonts w:ascii="Times New Roman" w:hAnsi="Times New Roman"/>
        </w:rPr>
        <w:t xml:space="preserve"> limit 1000 in </w:t>
      </w:r>
      <w:r w:rsidR="00E8509B">
        <w:rPr>
          <w:rFonts w:ascii="Times New Roman" w:hAnsi="Times New Roman" w:hint="eastAsia"/>
          <w:lang w:eastAsia="zh-CN"/>
        </w:rPr>
        <w:t>M374</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Select item ‘</w:t>
      </w:r>
      <w:r w:rsidR="004113A9">
        <w:rPr>
          <w:rFonts w:ascii="Times New Roman" w:hAnsi="Times New Roman"/>
        </w:rPr>
        <w:t>7</w:t>
      </w:r>
      <w:r w:rsidRPr="00056529">
        <w:rPr>
          <w:rFonts w:ascii="Times New Roman" w:hAnsi="Times New Roman"/>
        </w:rPr>
        <w:t xml:space="preserve">. Alarm #1’ in </w:t>
      </w:r>
      <w:r w:rsidR="00E8509B">
        <w:rPr>
          <w:rFonts w:ascii="Times New Roman" w:hAnsi="Times New Roman" w:hint="eastAsia"/>
          <w:lang w:eastAsia="zh-CN"/>
        </w:rPr>
        <w:t>M33</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Select item ‘</w:t>
      </w:r>
      <w:r w:rsidR="004113A9">
        <w:rPr>
          <w:rFonts w:ascii="Times New Roman" w:hAnsi="Times New Roman"/>
        </w:rPr>
        <w:t>7</w:t>
      </w:r>
      <w:r w:rsidRPr="00056529">
        <w:rPr>
          <w:rFonts w:ascii="Times New Roman" w:hAnsi="Times New Roman"/>
        </w:rPr>
        <w:t xml:space="preserve">. Alarm #1’ in </w:t>
      </w:r>
      <w:r w:rsidR="00E8509B">
        <w:rPr>
          <w:rFonts w:ascii="Times New Roman" w:hAnsi="Times New Roman" w:hint="eastAsia"/>
          <w:lang w:eastAsia="zh-CN"/>
        </w:rPr>
        <w:t>M34</w:t>
      </w:r>
    </w:p>
    <w:p w:rsidR="006848F6" w:rsidRPr="003C3EF1" w:rsidRDefault="006848F6" w:rsidP="00EE2887">
      <w:pPr>
        <w:widowControl w:val="0"/>
        <w:spacing w:after="0"/>
        <w:jc w:val="both"/>
        <w:rPr>
          <w:rFonts w:ascii="Times New Roman" w:hAnsi="Times New Roman"/>
          <w:sz w:val="24"/>
          <w:szCs w:val="24"/>
          <w:lang w:eastAsia="zh-CN"/>
        </w:rPr>
      </w:pPr>
    </w:p>
    <w:p w:rsidR="009231A7" w:rsidRPr="003C3EF1" w:rsidRDefault="009D5709" w:rsidP="00EE2887">
      <w:pPr>
        <w:pStyle w:val="Heading2"/>
        <w:jc w:val="both"/>
        <w:rPr>
          <w:rFonts w:ascii="Times New Roman" w:hAnsi="Times New Roman"/>
          <w:color w:val="auto"/>
          <w:sz w:val="24"/>
          <w:szCs w:val="24"/>
        </w:rPr>
      </w:pPr>
      <w:bookmarkStart w:id="154" w:name="_Toc486237339"/>
      <w:r w:rsidRPr="003C3EF1">
        <w:rPr>
          <w:rFonts w:ascii="Times New Roman" w:hAnsi="Times New Roman"/>
          <w:color w:val="auto"/>
          <w:sz w:val="24"/>
          <w:szCs w:val="24"/>
        </w:rPr>
        <w:t>§4</w:t>
      </w:r>
      <w:r w:rsidR="006E17B8" w:rsidRPr="003C3EF1">
        <w:rPr>
          <w:rFonts w:ascii="Times New Roman" w:hAnsi="Times New Roman"/>
          <w:color w:val="auto"/>
          <w:sz w:val="24"/>
          <w:szCs w:val="24"/>
        </w:rPr>
        <w:t>.17</w:t>
      </w:r>
      <w:r w:rsidR="009231A7" w:rsidRPr="003C3EF1">
        <w:rPr>
          <w:rFonts w:ascii="Times New Roman" w:hAnsi="Times New Roman"/>
          <w:color w:val="auto"/>
          <w:sz w:val="24"/>
          <w:szCs w:val="24"/>
        </w:rPr>
        <w:t xml:space="preserve"> How to use the built-in Buzzer</w:t>
      </w:r>
      <w:bookmarkEnd w:id="154"/>
    </w:p>
    <w:p w:rsidR="00F70B5A" w:rsidRPr="00BF6EA1" w:rsidRDefault="00F04393" w:rsidP="00E872BD">
      <w:pPr>
        <w:widowControl w:val="0"/>
        <w:spacing w:after="0"/>
        <w:jc w:val="both"/>
        <w:rPr>
          <w:rFonts w:ascii="Times New Roman" w:hAnsi="Times New Roman"/>
          <w:color w:val="000000"/>
        </w:rPr>
      </w:pPr>
      <w:r w:rsidRPr="00BF6EA1">
        <w:rPr>
          <w:rFonts w:ascii="Times New Roman" w:hAnsi="Times New Roman"/>
          <w:color w:val="000000"/>
        </w:rPr>
        <w:t>The built-in buzzer is</w:t>
      </w:r>
      <w:r w:rsidR="00CF2710" w:rsidRPr="00BF6EA1">
        <w:rPr>
          <w:rFonts w:ascii="Times New Roman" w:hAnsi="Times New Roman"/>
          <w:color w:val="000000"/>
        </w:rPr>
        <w:t xml:space="preserve"> for the keypad only. </w:t>
      </w:r>
    </w:p>
    <w:p w:rsidR="00DF31F8" w:rsidRPr="00BF6EA1" w:rsidRDefault="00DF31F8" w:rsidP="00E872BD">
      <w:pPr>
        <w:widowControl w:val="0"/>
        <w:spacing w:after="0"/>
        <w:jc w:val="both"/>
        <w:rPr>
          <w:rFonts w:ascii="Times New Roman" w:hAnsi="Times New Roman"/>
          <w:color w:val="000000"/>
        </w:rPr>
      </w:pPr>
    </w:p>
    <w:p w:rsidR="009231A7" w:rsidRPr="003C3EF1" w:rsidRDefault="009D5709" w:rsidP="00EE2887">
      <w:pPr>
        <w:pStyle w:val="Heading2"/>
        <w:jc w:val="both"/>
        <w:rPr>
          <w:rFonts w:ascii="Times New Roman" w:hAnsi="Times New Roman"/>
          <w:color w:val="auto"/>
          <w:sz w:val="24"/>
          <w:szCs w:val="24"/>
        </w:rPr>
      </w:pPr>
      <w:bookmarkStart w:id="155" w:name="_Toc486237340"/>
      <w:r w:rsidRPr="003C3EF1">
        <w:rPr>
          <w:rFonts w:ascii="Times New Roman" w:hAnsi="Times New Roman"/>
          <w:color w:val="auto"/>
          <w:sz w:val="24"/>
          <w:szCs w:val="24"/>
        </w:rPr>
        <w:t>§4</w:t>
      </w:r>
      <w:r w:rsidR="006E17B8" w:rsidRPr="003C3EF1">
        <w:rPr>
          <w:rFonts w:ascii="Times New Roman" w:hAnsi="Times New Roman"/>
          <w:color w:val="auto"/>
          <w:sz w:val="24"/>
          <w:szCs w:val="24"/>
        </w:rPr>
        <w:t>.18</w:t>
      </w:r>
      <w:r w:rsidR="009231A7" w:rsidRPr="003C3EF1">
        <w:rPr>
          <w:rFonts w:ascii="Times New Roman" w:hAnsi="Times New Roman"/>
          <w:color w:val="auto"/>
          <w:sz w:val="24"/>
          <w:szCs w:val="24"/>
        </w:rPr>
        <w:t xml:space="preserve"> How to use the OCT output</w:t>
      </w:r>
      <w:bookmarkEnd w:id="155"/>
    </w:p>
    <w:p w:rsidR="00A064FF" w:rsidRPr="00697AFA" w:rsidRDefault="00A064FF" w:rsidP="00A064FF">
      <w:pPr>
        <w:spacing w:before="120" w:after="120"/>
        <w:rPr>
          <w:sz w:val="24"/>
        </w:rPr>
      </w:pPr>
      <w:r w:rsidRPr="00697AFA">
        <w:rPr>
          <w:sz w:val="24"/>
        </w:rPr>
        <w:t xml:space="preserve">There </w:t>
      </w:r>
      <w:r w:rsidR="00611CA7" w:rsidRPr="00697AFA">
        <w:rPr>
          <w:sz w:val="24"/>
        </w:rPr>
        <w:t>is one</w:t>
      </w:r>
      <w:r w:rsidRPr="00056529">
        <w:rPr>
          <w:sz w:val="24"/>
        </w:rPr>
        <w:t xml:space="preserve"> OCT (Open Collector Transistor) output</w:t>
      </w:r>
      <w:r w:rsidRPr="00A10243">
        <w:rPr>
          <w:sz w:val="24"/>
        </w:rPr>
        <w:t xml:space="preserve">. </w:t>
      </w:r>
      <w:r w:rsidR="00611CA7" w:rsidRPr="00A10243">
        <w:rPr>
          <w:sz w:val="24"/>
        </w:rPr>
        <w:t>It is</w:t>
      </w:r>
      <w:r w:rsidRPr="00A10243">
        <w:rPr>
          <w:sz w:val="24"/>
        </w:rPr>
        <w:t xml:space="preserve"> </w:t>
      </w:r>
      <w:proofErr w:type="gramStart"/>
      <w:r w:rsidR="004D0EB7">
        <w:rPr>
          <w:sz w:val="24"/>
        </w:rPr>
        <w:t>a</w:t>
      </w:r>
      <w:proofErr w:type="gramEnd"/>
      <w:r w:rsidR="004D0EB7">
        <w:rPr>
          <w:sz w:val="24"/>
        </w:rPr>
        <w:t xml:space="preserve"> </w:t>
      </w:r>
      <w:r w:rsidRPr="00A10243">
        <w:rPr>
          <w:sz w:val="24"/>
        </w:rPr>
        <w:t xml:space="preserve">ON/OFF type and </w:t>
      </w:r>
      <w:r w:rsidR="004D0EB7">
        <w:rPr>
          <w:sz w:val="24"/>
        </w:rPr>
        <w:t xml:space="preserve">is </w:t>
      </w:r>
      <w:r w:rsidRPr="00A10243">
        <w:rPr>
          <w:sz w:val="24"/>
        </w:rPr>
        <w:t xml:space="preserve">electrically isolated. One can program an OCT output to be </w:t>
      </w:r>
      <w:r w:rsidRPr="00056529">
        <w:rPr>
          <w:sz w:val="24"/>
        </w:rPr>
        <w:t>an ON/OFF type alarm signal</w:t>
      </w:r>
      <w:r w:rsidRPr="00697AFA">
        <w:rPr>
          <w:sz w:val="24"/>
        </w:rPr>
        <w:t xml:space="preserve"> or </w:t>
      </w:r>
      <w:r w:rsidRPr="00056529">
        <w:rPr>
          <w:sz w:val="24"/>
        </w:rPr>
        <w:t>a totalizer pulse signal.</w:t>
      </w:r>
    </w:p>
    <w:p w:rsidR="00A064FF" w:rsidRPr="00697AFA" w:rsidRDefault="00A064FF" w:rsidP="00A064FF">
      <w:pPr>
        <w:spacing w:before="120" w:after="120"/>
        <w:rPr>
          <w:sz w:val="24"/>
        </w:rPr>
      </w:pPr>
      <w:r w:rsidRPr="00A10243">
        <w:rPr>
          <w:sz w:val="24"/>
        </w:rPr>
        <w:t xml:space="preserve">Notice that the </w:t>
      </w:r>
      <w:r w:rsidRPr="00056529">
        <w:rPr>
          <w:sz w:val="24"/>
        </w:rPr>
        <w:t>Frequency Output shares the same OCT hardware.</w:t>
      </w:r>
      <w:r w:rsidRPr="00697AFA">
        <w:rPr>
          <w:sz w:val="24"/>
        </w:rPr>
        <w:t xml:space="preserve"> When used as Frequency Output, the OCT cannot be used for </w:t>
      </w:r>
      <w:r w:rsidR="004D0EB7">
        <w:rPr>
          <w:sz w:val="24"/>
        </w:rPr>
        <w:t>an</w:t>
      </w:r>
      <w:r w:rsidRPr="00697AFA">
        <w:rPr>
          <w:sz w:val="24"/>
        </w:rPr>
        <w:t>other purpose (neither alarm signal nor total</w:t>
      </w:r>
      <w:r w:rsidRPr="00A10243">
        <w:rPr>
          <w:sz w:val="24"/>
        </w:rPr>
        <w:t>izer pulse signal).</w:t>
      </w:r>
    </w:p>
    <w:p w:rsidR="00A064FF" w:rsidRDefault="003D6079" w:rsidP="00A064FF">
      <w:pPr>
        <w:spacing w:before="120" w:after="120"/>
        <w:rPr>
          <w:sz w:val="24"/>
        </w:rPr>
      </w:pPr>
      <w:r w:rsidRPr="003D6079">
        <w:rPr>
          <w:rFonts w:ascii="Times New Roman" w:hAnsi="Times New Roman"/>
          <w:noProof/>
          <w:lang w:eastAsia="zh-CN"/>
        </w:rPr>
        <w:pict>
          <v:group id="_x0000_s4848" editas="canvas" style="position:absolute;margin-left:196.95pt;margin-top:82.2pt;width:264pt;height:148.2pt;z-index:251818496;mso-wrap-distance-left:21.6pt;mso-wrap-distance-top:28.8pt;mso-wrap-distance-right:14.4pt;mso-wrap-distance-bottom:43.2pt" coordorigin="5580,5604" coordsize="5280,2964">
            <o:lock v:ext="edit" aspectratio="t"/>
            <v:shape id="_x0000_s4849" type="#_x0000_t75" style="position:absolute;left:5580;top:5604;width:5280;height:2964" o:preferrelative="f">
              <v:fill o:detectmouseclick="t"/>
              <v:path o:extrusionok="t" o:connecttype="none"/>
              <o:lock v:ext="edit" text="t"/>
            </v:shape>
            <v:rect id="_x0000_s4850" style="position:absolute;left:7953;top:6648;width:316;height:317;v-text-anchor:middle" filled="f" fillcolor="#bbe0e3"/>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_x0000_s4851" type="#_x0000_t57" style="position:absolute;left:7987;top:6679;width:240;height:251;rotation:-3177295fd;v-text-anchor:middle" filled="f" fillcolor="#bbe0e3"/>
            <v:rect id="_x0000_s4852" style="position:absolute;left:7965;top:7693;width:318;height:316;v-text-anchor:middle" filled="f" fillcolor="#bbe0e3"/>
            <v:shape id="_x0000_s4853" type="#_x0000_t57" style="position:absolute;left:8001;top:7723;width:238;height:253;rotation:-3177295fd;v-text-anchor:middle" filled="f" fillcolor="#bbe0e3"/>
            <v:shape id="_x0000_s4854" type="#_x0000_t202" style="position:absolute;left:7500;top:6085;width:1319;height:384" filled="f" fillcolor="#bbe0e3" stroked="f">
              <v:textbox style="mso-next-textbox:#_x0000_s4854">
                <w:txbxContent>
                  <w:p w:rsidR="00D509FE" w:rsidRPr="00056529" w:rsidRDefault="00D509FE" w:rsidP="006848F6">
                    <w:pPr>
                      <w:autoSpaceDE w:val="0"/>
                      <w:autoSpaceDN w:val="0"/>
                      <w:adjustRightInd w:val="0"/>
                      <w:rPr>
                        <w:rFonts w:ascii="Times New Roman" w:hAnsi="Times New Roman"/>
                        <w:color w:val="000000"/>
                        <w:sz w:val="18"/>
                        <w:szCs w:val="18"/>
                      </w:rPr>
                    </w:pPr>
                    <w:r w:rsidRPr="00056529">
                      <w:rPr>
                        <w:rFonts w:ascii="Times New Roman" w:hAnsi="Times New Roman"/>
                        <w:color w:val="000000"/>
                        <w:sz w:val="18"/>
                        <w:szCs w:val="18"/>
                      </w:rPr>
                      <w:t>Terminals</w:t>
                    </w:r>
                  </w:p>
                </w:txbxContent>
              </v:textbox>
            </v:shape>
            <v:shape id="_x0000_s4855" type="#_x0000_t202" style="position:absolute;left:5940;top:6060;width:1320;height:625" filled="f" fillcolor="#bbe0e3" stroked="f">
              <v:textbox style="mso-next-textbox:#_x0000_s4855">
                <w:txbxContent>
                  <w:p w:rsidR="00D509FE" w:rsidRDefault="00D509FE" w:rsidP="006848F6">
                    <w:pPr>
                      <w:autoSpaceDE w:val="0"/>
                      <w:autoSpaceDN w:val="0"/>
                      <w:adjustRightInd w:val="0"/>
                      <w:spacing w:line="240" w:lineRule="exact"/>
                      <w:rPr>
                        <w:rFonts w:ascii="Times New Roman" w:hAnsi="Times New Roman"/>
                        <w:color w:val="000000"/>
                        <w:sz w:val="18"/>
                        <w:szCs w:val="18"/>
                        <w:lang w:eastAsia="zh-CN"/>
                      </w:rPr>
                    </w:pPr>
                    <w:proofErr w:type="spellStart"/>
                    <w:r w:rsidRPr="00056529">
                      <w:rPr>
                        <w:rFonts w:ascii="Times New Roman" w:hAnsi="Times New Roman"/>
                        <w:color w:val="000000"/>
                        <w:sz w:val="18"/>
                        <w:szCs w:val="18"/>
                      </w:rPr>
                      <w:t>Optocoupler</w:t>
                    </w:r>
                    <w:proofErr w:type="spellEnd"/>
                    <w:r w:rsidRPr="00056529">
                      <w:rPr>
                        <w:rFonts w:ascii="Times New Roman" w:hAnsi="Times New Roman"/>
                        <w:color w:val="000000"/>
                        <w:sz w:val="18"/>
                        <w:szCs w:val="18"/>
                      </w:rPr>
                      <w:br/>
                      <w:t>Isolation</w:t>
                    </w:r>
                  </w:p>
                  <w:p w:rsidR="00D509FE" w:rsidRPr="00056529" w:rsidRDefault="00D509FE" w:rsidP="006848F6">
                    <w:pPr>
                      <w:autoSpaceDE w:val="0"/>
                      <w:autoSpaceDN w:val="0"/>
                      <w:adjustRightInd w:val="0"/>
                      <w:spacing w:line="240" w:lineRule="exact"/>
                      <w:rPr>
                        <w:rFonts w:ascii="Times New Roman" w:hAnsi="Times New Roman"/>
                        <w:color w:val="000000"/>
                        <w:sz w:val="18"/>
                        <w:szCs w:val="18"/>
                        <w:lang w:eastAsia="zh-CN"/>
                      </w:rPr>
                    </w:pPr>
                  </w:p>
                </w:txbxContent>
              </v:textbox>
            </v:shape>
            <v:line id="_x0000_s4856" style="position:absolute" from="7020,7859" to="7981,7857"/>
            <v:line id="_x0000_s4857" style="position:absolute" from="7020,6805" to="7981,6805"/>
            <v:rect id="_x0000_s4858" style="position:absolute;left:5940;top:6095;width:2640;height:2125;v-text-anchor:middle" filled="f" fillcolor="#bbe0e3">
              <v:stroke dashstyle="1 1"/>
            </v:rect>
            <v:shape id="_x0000_s4859" type="#_x0000_t202" style="position:absolute;left:7775;top:6280;width:760;height:398" filled="f" fillcolor="#bbe0e3" stroked="f">
              <v:textbox style="mso-next-textbox:#_x0000_s4859">
                <w:txbxContent>
                  <w:p w:rsidR="00D509FE" w:rsidRDefault="00D509FE" w:rsidP="006848F6">
                    <w:pPr>
                      <w:autoSpaceDE w:val="0"/>
                      <w:autoSpaceDN w:val="0"/>
                      <w:adjustRightInd w:val="0"/>
                      <w:spacing w:line="240" w:lineRule="exact"/>
                      <w:rPr>
                        <w:color w:val="000000"/>
                        <w:sz w:val="16"/>
                        <w:szCs w:val="16"/>
                      </w:rPr>
                    </w:pPr>
                    <w:r>
                      <w:rPr>
                        <w:color w:val="000000"/>
                        <w:sz w:val="16"/>
                        <w:szCs w:val="16"/>
                      </w:rPr>
                      <w:t>OCT+</w:t>
                    </w:r>
                  </w:p>
                </w:txbxContent>
              </v:textbox>
            </v:shape>
            <v:shape id="_x0000_s4860" type="#_x0000_t202" style="position:absolute;left:7775;top:7215;width:720;height:430" filled="f" fillcolor="#bbe0e3" stroked="f">
              <v:textbox style="mso-next-textbox:#_x0000_s4860">
                <w:txbxContent>
                  <w:p w:rsidR="00D509FE" w:rsidRDefault="00D509FE" w:rsidP="006848F6">
                    <w:pPr>
                      <w:autoSpaceDE w:val="0"/>
                      <w:autoSpaceDN w:val="0"/>
                      <w:adjustRightInd w:val="0"/>
                      <w:spacing w:line="240" w:lineRule="exact"/>
                      <w:rPr>
                        <w:color w:val="000000"/>
                        <w:sz w:val="16"/>
                        <w:szCs w:val="16"/>
                      </w:rPr>
                    </w:pPr>
                    <w:r>
                      <w:rPr>
                        <w:color w:val="000000"/>
                        <w:sz w:val="16"/>
                        <w:szCs w:val="16"/>
                      </w:rPr>
                      <w:t>OCT-</w:t>
                    </w:r>
                  </w:p>
                </w:txbxContent>
              </v:textbox>
            </v:shape>
            <v:shape id="_x0000_s4861" style="position:absolute;left:8220;top:7620;width:1681;height:269" coordsize="672,96" path="m,96r672,l672,e" filled="f" fillcolor="#bbe0e3" strokeweight="1.5pt">
              <v:path arrowok="t"/>
            </v:shape>
            <v:shape id="_x0000_s4862" style="position:absolute;left:8220;top:6805;width:1681;height:215;flip:y" coordsize="672,96" path="m,96r672,l672,e" filled="f" fillcolor="#bbe0e3" strokeweight="1.5pt">
              <v:path arrowok="t"/>
            </v:shape>
            <v:rect id="_x0000_s4863" style="position:absolute;left:9061;top:6900;width:1559;height:815;v-text-anchor:middle" strokeweight="1.5pt"/>
            <v:shape id="_x0000_s4864" type="#_x0000_t202" style="position:absolute;left:8985;top:6900;width:1680;height:745" filled="f" fillcolor="#bbe0e3" stroked="f">
              <v:textbox style="mso-next-textbox:#_x0000_s4864">
                <w:txbxContent>
                  <w:p w:rsidR="00D509FE" w:rsidRPr="00056529" w:rsidRDefault="00D509FE"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External Alarm</w:t>
                    </w:r>
                  </w:p>
                  <w:p w:rsidR="00D509FE" w:rsidRPr="00056529" w:rsidRDefault="00D509FE"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Or Relay Control</w:t>
                    </w:r>
                  </w:p>
                </w:txbxContent>
              </v:textbox>
            </v:shape>
            <v:oval id="_x0000_s4865" style="position:absolute;left:9840;top:6060;width:120;height:120;v-text-anchor:middle" filled="f" fillcolor="#bbe0e3"/>
            <v:group id="_x0000_s4866" style="position:absolute;left:6180;top:6780;width:918;height:1073" coordorigin="1860,1635" coordsize="367,429">
              <v:line id="_x0000_s4867" style="position:absolute" from="1906,1709" to="2076,1710"/>
              <v:line id="_x0000_s4868" style="position:absolute" from="2052,1732" to="2052,1775"/>
              <v:line id="_x0000_s4869" style="position:absolute;flip:x" from="1906,1798" to="2076,1798"/>
              <v:line id="_x0000_s4870" style="position:absolute;flip:y" from="1906,1767" to="1906,1822"/>
              <v:shape id="_x0000_s4871" style="position:absolute;left:1860;top:1709;width:46;height:89;mso-position-horizontal:absolute;mso-position-vertical:absolute" coordsize="114,221" path="m114,l34,31,,110r34,81l114,221e" filled="f">
                <v:path arrowok="t"/>
              </v:shape>
              <v:shape id="_x0000_s4872" style="position:absolute;left:2074;top:1709;width:46;height:89;mso-position-horizontal:absolute;mso-position-vertical:absolute" coordsize="114,221" path="m,221l80,191r34,-81l80,31,,e" filled="f">
                <v:path arrowok="t"/>
              </v:shape>
              <v:line id="_x0000_s4873" style="position:absolute;flip:y" from="2052,1709" to="2074,1754"/>
              <v:line id="_x0000_s4874" style="position:absolute" from="1890,1739" to="1921,1739"/>
              <v:line id="_x0000_s4875" style="position:absolute;flip:x" from="1906,1739" to="1921,1765"/>
              <v:line id="_x0000_s4876" style="position:absolute;flip:x y" from="1890,1739" to="1906,1765"/>
              <v:line id="_x0000_s4877" style="position:absolute" from="1894,1765" to="1917,1766"/>
              <v:line id="_x0000_s4878" style="position:absolute;flip:y" from="1906,1686" to="1906,1739"/>
              <v:line id="_x0000_s4879" style="position:absolute" from="2052,1754" to="2064,1772"/>
              <v:line id="_x0000_s4880" style="position:absolute;flip:y" from="2058,1767" to="2070,1777"/>
              <v:line id="_x0000_s4881" style="position:absolute" from="2070,1767" to="2076,1790"/>
              <v:line id="_x0000_s4882" style="position:absolute;flip:x y" from="2058,1777" to="2076,1790"/>
              <v:shape id="_x0000_s4883" style="position:absolute;left:2134;top:1843;width:93;height:94;mso-position-horizontal:absolute;mso-position-vertical:absolute" coordsize="233,236" path="m233,118l199,36,117,,35,36,,118r35,84l117,236r82,-34l233,118xe" filled="f">
                <v:path arrowok="t"/>
              </v:shape>
              <v:line id="_x0000_s4884" style="position:absolute" from="2164,1870" to="2164,1917"/>
              <v:line id="_x0000_s4885" style="position:absolute;flip:x" from="2090,1893" to="2164,1894"/>
              <v:line id="_x0000_s4886" style="position:absolute;flip:y" from="2090,1809" to="2090,1893"/>
              <v:line id="_x0000_s4887" style="position:absolute;flip:x y" from="2076,1790" to="2090,1809"/>
              <v:line id="_x0000_s4888" style="position:absolute;flip:y" from="2164,1852" to="2208,1893"/>
              <v:line id="_x0000_s4889" style="position:absolute" from="2164,1893" to="2176,1911"/>
              <v:line id="_x0000_s4890" style="position:absolute" from="2182,1906" to="2189,1929"/>
              <v:line id="_x0000_s4891" style="position:absolute;flip:y" from="2170,1906" to="2182,1916"/>
              <v:line id="_x0000_s4892" style="position:absolute;flip:x y" from="2170,1916" to="2189,1929"/>
              <v:line id="_x0000_s4893" style="position:absolute;flip:x y" from="2189,1929" to="2202,1949"/>
              <v:line id="_x0000_s4894" style="position:absolute;flip:y" from="2208,1642" to="2208,1852"/>
              <v:line id="_x0000_s4895" style="position:absolute;flip:y" from="2074,1642" to="2075,1709"/>
              <v:line id="_x0000_s4896" style="position:absolute;flip:x" from="2064,1642" to="2208,1642"/>
              <v:line id="_x0000_s4897" style="position:absolute" from="2202,1949" to="2208,2064"/>
              <v:shape id="_x0000_s4898" style="position:absolute;left:2066;top:1635;width:2;height:14;mso-position-horizontal:absolute;mso-position-vertical:absolute" coordsize="6,34" path="m,17l6,34,6,,,17xe" filled="f">
                <v:path arrowok="t"/>
              </v:shape>
            </v:group>
            <v:line id="_x0000_s4899" style="position:absolute;flip:y" from="9901,6180" to="9901,6780" strokeweight="1.5pt"/>
            <v:rect id="_x0000_s4900" style="position:absolute;left:9811;top:6331;width:179;height:329;v-text-anchor:middle"/>
            <v:shape id="_x0000_s4901" type="#_x0000_t202" style="position:absolute;left:9382;top:6300;width:578;height:456;mso-height-percent:200;mso-height-percent:200;mso-width-relative:margin;mso-height-relative:margin" filled="f" stroked="f">
              <v:textbox style="mso-next-textbox:#_x0000_s4901">
                <w:txbxContent>
                  <w:p w:rsidR="00D509FE" w:rsidRDefault="00D509FE" w:rsidP="006848F6">
                    <w:r>
                      <w:t>Rx</w:t>
                    </w:r>
                  </w:p>
                </w:txbxContent>
              </v:textbox>
            </v:shape>
            <v:shape id="_x0000_s4902" type="#_x0000_t202" style="position:absolute;left:9593;top:5639;width:688;height:541;mso-height-percent:200;mso-height-percent:200;mso-width-relative:margin;mso-height-relative:margin" filled="f" stroked="f">
              <v:textbox style="mso-next-textbox:#_x0000_s4902">
                <w:txbxContent>
                  <w:p w:rsidR="00D509FE" w:rsidRDefault="00D509FE" w:rsidP="006848F6">
                    <w:proofErr w:type="spellStart"/>
                    <w:r>
                      <w:t>Vcc</w:t>
                    </w:r>
                    <w:proofErr w:type="spellEnd"/>
                  </w:p>
                </w:txbxContent>
              </v:textbox>
            </v:shape>
            <v:shape id="_x0000_s4903" type="#_x0000_t202" style="position:absolute;left:6993;top:6900;width:600;height:454" filled="f" fillcolor="#bbe0e3" stroked="f">
              <v:textbox style="mso-next-textbox:#_x0000_s4903">
                <w:txbxContent>
                  <w:p w:rsidR="00D509FE" w:rsidRDefault="00D509FE" w:rsidP="006848F6">
                    <w:pPr>
                      <w:autoSpaceDE w:val="0"/>
                      <w:autoSpaceDN w:val="0"/>
                      <w:adjustRightInd w:val="0"/>
                      <w:spacing w:line="240" w:lineRule="exact"/>
                      <w:rPr>
                        <w:color w:val="000000"/>
                        <w:sz w:val="16"/>
                        <w:szCs w:val="16"/>
                      </w:rPr>
                    </w:pPr>
                    <w:r>
                      <w:rPr>
                        <w:color w:val="000000"/>
                        <w:sz w:val="16"/>
                        <w:szCs w:val="16"/>
                      </w:rPr>
                      <w:t>C</w:t>
                    </w:r>
                  </w:p>
                </w:txbxContent>
              </v:textbox>
            </v:shape>
            <v:shape id="_x0000_s4904" type="#_x0000_t202" style="position:absolute;left:7020;top:7535;width:600;height:430" filled="f" fillcolor="#bbe0e3" stroked="f">
              <v:textbox style="mso-next-textbox:#_x0000_s4904">
                <w:txbxContent>
                  <w:p w:rsidR="00D509FE" w:rsidRDefault="00D509FE" w:rsidP="006848F6">
                    <w:pPr>
                      <w:autoSpaceDE w:val="0"/>
                      <w:autoSpaceDN w:val="0"/>
                      <w:adjustRightInd w:val="0"/>
                      <w:spacing w:line="240" w:lineRule="exact"/>
                      <w:rPr>
                        <w:color w:val="000000"/>
                        <w:sz w:val="16"/>
                        <w:szCs w:val="16"/>
                      </w:rPr>
                    </w:pPr>
                    <w:r>
                      <w:rPr>
                        <w:color w:val="000000"/>
                        <w:sz w:val="16"/>
                        <w:szCs w:val="16"/>
                      </w:rPr>
                      <w:t>E</w:t>
                    </w:r>
                  </w:p>
                </w:txbxContent>
              </v:textbox>
            </v:shape>
            <w10:wrap type="square"/>
          </v:group>
        </w:pict>
      </w:r>
      <w:r w:rsidR="004D0EB7">
        <w:rPr>
          <w:sz w:val="24"/>
        </w:rPr>
        <w:t>The</w:t>
      </w:r>
      <w:r w:rsidR="004D0EB7" w:rsidRPr="00A10243">
        <w:rPr>
          <w:sz w:val="24"/>
        </w:rPr>
        <w:t xml:space="preserve"> </w:t>
      </w:r>
      <w:r w:rsidR="00A064FF" w:rsidRPr="00A10243">
        <w:rPr>
          <w:sz w:val="24"/>
        </w:rPr>
        <w:t xml:space="preserve">OCT has two wiring terminals, terminals OCT+ and OCT-. </w:t>
      </w:r>
      <w:r w:rsidR="00A064FF" w:rsidRPr="00056529">
        <w:rPr>
          <w:sz w:val="24"/>
        </w:rPr>
        <w:t xml:space="preserve">Terminal OCT+ is </w:t>
      </w:r>
      <w:r w:rsidR="004D0EB7">
        <w:rPr>
          <w:sz w:val="24"/>
        </w:rPr>
        <w:t xml:space="preserve">the </w:t>
      </w:r>
      <w:r w:rsidR="00A064FF" w:rsidRPr="00056529">
        <w:rPr>
          <w:sz w:val="24"/>
        </w:rPr>
        <w:t xml:space="preserve">collector and terminal OCT- is </w:t>
      </w:r>
      <w:r w:rsidR="004D0EB7">
        <w:rPr>
          <w:sz w:val="24"/>
        </w:rPr>
        <w:t xml:space="preserve">the </w:t>
      </w:r>
      <w:r w:rsidR="00A064FF" w:rsidRPr="00056529">
        <w:rPr>
          <w:sz w:val="24"/>
        </w:rPr>
        <w:t>emitter</w:t>
      </w:r>
      <w:r w:rsidR="00A064FF" w:rsidRPr="00697AFA">
        <w:rPr>
          <w:sz w:val="24"/>
        </w:rPr>
        <w:t xml:space="preserve">. Be careful of the polarity. </w:t>
      </w:r>
      <w:r w:rsidR="00A064FF" w:rsidRPr="00056529">
        <w:rPr>
          <w:sz w:val="24"/>
        </w:rPr>
        <w:t xml:space="preserve">An external DC power supply </w:t>
      </w:r>
      <w:proofErr w:type="spellStart"/>
      <w:r w:rsidR="00A064FF" w:rsidRPr="00056529">
        <w:rPr>
          <w:sz w:val="24"/>
        </w:rPr>
        <w:t>Vcc</w:t>
      </w:r>
      <w:proofErr w:type="spellEnd"/>
      <w:r w:rsidR="00A064FF" w:rsidRPr="00697AFA">
        <w:rPr>
          <w:sz w:val="24"/>
        </w:rPr>
        <w:t xml:space="preserve"> and an </w:t>
      </w:r>
      <w:r w:rsidR="00A064FF" w:rsidRPr="00056529">
        <w:rPr>
          <w:sz w:val="24"/>
        </w:rPr>
        <w:t>external pull-up resistor Rx</w:t>
      </w:r>
      <w:r w:rsidR="00A064FF" w:rsidRPr="00697AFA">
        <w:rPr>
          <w:sz w:val="24"/>
        </w:rPr>
        <w:t xml:space="preserve"> are needed for using the</w:t>
      </w:r>
      <w:r w:rsidR="00A064FF" w:rsidRPr="00A10243">
        <w:rPr>
          <w:sz w:val="24"/>
        </w:rPr>
        <w:t xml:space="preserve"> OCT (see figure below). </w:t>
      </w:r>
      <w:proofErr w:type="spellStart"/>
      <w:r w:rsidR="00A064FF" w:rsidRPr="00A10243">
        <w:rPr>
          <w:sz w:val="24"/>
        </w:rPr>
        <w:t>Vcc</w:t>
      </w:r>
      <w:proofErr w:type="spellEnd"/>
      <w:r w:rsidR="00A064FF" w:rsidRPr="00A10243">
        <w:rPr>
          <w:sz w:val="24"/>
        </w:rPr>
        <w:t xml:space="preserve"> can be from </w:t>
      </w:r>
      <w:r w:rsidR="00A064FF" w:rsidRPr="00056529">
        <w:rPr>
          <w:sz w:val="24"/>
        </w:rPr>
        <w:t>+</w:t>
      </w:r>
      <w:r w:rsidR="00CE6BB0" w:rsidRPr="00056529">
        <w:rPr>
          <w:sz w:val="24"/>
        </w:rPr>
        <w:t>12</w:t>
      </w:r>
      <w:r w:rsidR="00A064FF" w:rsidRPr="00056529">
        <w:rPr>
          <w:sz w:val="24"/>
        </w:rPr>
        <w:t>VDC to +24VDC.</w:t>
      </w:r>
      <w:r w:rsidR="00A064FF" w:rsidRPr="00697AFA">
        <w:rPr>
          <w:sz w:val="24"/>
        </w:rPr>
        <w:t xml:space="preserve"> Rx can be from </w:t>
      </w:r>
      <w:r w:rsidR="00A064FF" w:rsidRPr="00056529">
        <w:rPr>
          <w:sz w:val="24"/>
        </w:rPr>
        <w:t>1KOhm to 10KOhm</w:t>
      </w:r>
      <w:r w:rsidR="00A064FF" w:rsidRPr="00697AFA">
        <w:rPr>
          <w:sz w:val="24"/>
        </w:rPr>
        <w:t xml:space="preserve">. The maximum current </w:t>
      </w:r>
      <w:r w:rsidR="004D0EB7">
        <w:rPr>
          <w:sz w:val="24"/>
        </w:rPr>
        <w:t xml:space="preserve">for </w:t>
      </w:r>
      <w:r w:rsidR="00A064FF" w:rsidRPr="00697AFA">
        <w:rPr>
          <w:sz w:val="24"/>
        </w:rPr>
        <w:t xml:space="preserve">the OCT </w:t>
      </w:r>
      <w:r w:rsidR="004D0EB7">
        <w:rPr>
          <w:sz w:val="24"/>
        </w:rPr>
        <w:t>is</w:t>
      </w:r>
      <w:r w:rsidR="00A064FF" w:rsidRPr="00697AFA">
        <w:rPr>
          <w:sz w:val="24"/>
        </w:rPr>
        <w:t xml:space="preserve"> less than 0.2A. The </w:t>
      </w:r>
      <w:r w:rsidR="00A064FF" w:rsidRPr="00056529">
        <w:rPr>
          <w:sz w:val="24"/>
        </w:rPr>
        <w:t>OCT can drive an alarm, pulse counter, frequency counter, etc.</w:t>
      </w:r>
      <w:r w:rsidR="00A064FF" w:rsidRPr="00697AFA">
        <w:rPr>
          <w:sz w:val="24"/>
        </w:rPr>
        <w:t xml:space="preserve"> It can also be used to </w:t>
      </w:r>
      <w:r w:rsidR="00A064FF" w:rsidRPr="00056529">
        <w:rPr>
          <w:sz w:val="24"/>
        </w:rPr>
        <w:t>drive a relay, which operates a valve system, f</w:t>
      </w:r>
      <w:r w:rsidR="00A064FF" w:rsidRPr="00697AFA">
        <w:rPr>
          <w:sz w:val="24"/>
        </w:rPr>
        <w:t>or instance.</w:t>
      </w:r>
    </w:p>
    <w:p w:rsidR="00F70B5A" w:rsidRDefault="008D22D5" w:rsidP="008D22D5">
      <w:pPr>
        <w:spacing w:before="120" w:after="120"/>
        <w:rPr>
          <w:sz w:val="24"/>
        </w:rPr>
      </w:pPr>
      <w:r>
        <w:rPr>
          <w:sz w:val="24"/>
        </w:rPr>
        <w:t>The triggering sources for OCT output</w:t>
      </w:r>
      <w:r w:rsidR="00D17971">
        <w:rPr>
          <w:sz w:val="24"/>
        </w:rPr>
        <w:t xml:space="preserve"> are</w:t>
      </w:r>
      <w:r>
        <w:rPr>
          <w:sz w:val="24"/>
        </w:rPr>
        <w:t xml:space="preserve"> similar to those listed in </w:t>
      </w:r>
      <w:r>
        <w:rPr>
          <w:sz w:val="24"/>
        </w:rPr>
        <w:lastRenderedPageBreak/>
        <w:t>the previous section for the Buzzer.</w:t>
      </w:r>
      <w:r w:rsidR="00F70B5A">
        <w:rPr>
          <w:sz w:val="24"/>
        </w:rPr>
        <w:t xml:space="preserve"> Refer to the next chapter on the menus.</w:t>
      </w:r>
    </w:p>
    <w:p w:rsidR="00FF27B8" w:rsidRPr="00056529" w:rsidRDefault="00FF27B8" w:rsidP="00056529">
      <w:pPr>
        <w:rPr>
          <w:lang w:eastAsia="zh-CN"/>
        </w:rPr>
      </w:pPr>
    </w:p>
    <w:p w:rsidR="009231A7" w:rsidRPr="003C3EF1" w:rsidRDefault="009D5709" w:rsidP="00EE2887">
      <w:pPr>
        <w:pStyle w:val="Heading2"/>
        <w:jc w:val="both"/>
        <w:rPr>
          <w:rFonts w:ascii="Times New Roman" w:hAnsi="Times New Roman"/>
          <w:color w:val="auto"/>
          <w:sz w:val="24"/>
          <w:szCs w:val="24"/>
        </w:rPr>
      </w:pPr>
      <w:bookmarkStart w:id="156" w:name="_Toc486237341"/>
      <w:r w:rsidRPr="003C3EF1">
        <w:rPr>
          <w:rFonts w:ascii="Times New Roman" w:hAnsi="Times New Roman"/>
          <w:color w:val="auto"/>
          <w:sz w:val="24"/>
          <w:szCs w:val="24"/>
        </w:rPr>
        <w:t>§4</w:t>
      </w:r>
      <w:r w:rsidR="006E17B8" w:rsidRPr="003C3EF1">
        <w:rPr>
          <w:rFonts w:ascii="Times New Roman" w:hAnsi="Times New Roman"/>
          <w:color w:val="auto"/>
          <w:sz w:val="24"/>
          <w:szCs w:val="24"/>
        </w:rPr>
        <w:t>.19</w:t>
      </w:r>
      <w:r w:rsidR="009231A7" w:rsidRPr="003C3EF1">
        <w:rPr>
          <w:rFonts w:ascii="Times New Roman" w:hAnsi="Times New Roman"/>
          <w:color w:val="auto"/>
          <w:sz w:val="24"/>
          <w:szCs w:val="24"/>
        </w:rPr>
        <w:t xml:space="preserve"> How to </w:t>
      </w:r>
      <w:r w:rsidR="00FF27B8">
        <w:rPr>
          <w:rFonts w:ascii="Times New Roman" w:hAnsi="Times New Roman"/>
          <w:color w:val="auto"/>
          <w:sz w:val="24"/>
          <w:szCs w:val="24"/>
        </w:rPr>
        <w:t>use</w:t>
      </w:r>
      <w:r w:rsidR="00FF27B8" w:rsidRPr="003C3EF1">
        <w:rPr>
          <w:rFonts w:ascii="Times New Roman" w:hAnsi="Times New Roman"/>
          <w:color w:val="auto"/>
          <w:sz w:val="24"/>
          <w:szCs w:val="24"/>
        </w:rPr>
        <w:t xml:space="preserve"> </w:t>
      </w:r>
      <w:r w:rsidR="009231A7" w:rsidRPr="003C3EF1">
        <w:rPr>
          <w:rFonts w:ascii="Times New Roman" w:hAnsi="Times New Roman"/>
          <w:color w:val="auto"/>
          <w:sz w:val="24"/>
          <w:szCs w:val="24"/>
        </w:rPr>
        <w:t xml:space="preserve">the </w:t>
      </w:r>
      <w:r w:rsidR="00FF27B8">
        <w:rPr>
          <w:rFonts w:ascii="Times New Roman" w:hAnsi="Times New Roman"/>
          <w:color w:val="auto"/>
          <w:sz w:val="24"/>
          <w:szCs w:val="24"/>
        </w:rPr>
        <w:t>relay output</w:t>
      </w:r>
      <w:bookmarkEnd w:id="156"/>
    </w:p>
    <w:p w:rsidR="00FF27B8" w:rsidRDefault="00FF27B8" w:rsidP="00FF27B8">
      <w:pPr>
        <w:spacing w:before="120" w:after="120"/>
        <w:rPr>
          <w:sz w:val="24"/>
        </w:rPr>
      </w:pPr>
      <w:r>
        <w:rPr>
          <w:sz w:val="24"/>
        </w:rPr>
        <w:t>The relay output is a single-pole single-throw (SPST). It has two terminals,</w:t>
      </w:r>
      <w:r>
        <w:rPr>
          <w:rFonts w:hint="eastAsia"/>
          <w:sz w:val="24"/>
        </w:rPr>
        <w:t xml:space="preserve"> </w:t>
      </w:r>
      <w:r w:rsidRPr="00056529">
        <w:rPr>
          <w:sz w:val="24"/>
        </w:rPr>
        <w:t>R+ (</w:t>
      </w:r>
      <w:r w:rsidRPr="00056529">
        <w:rPr>
          <w:rFonts w:hint="eastAsia"/>
          <w:sz w:val="24"/>
        </w:rPr>
        <w:t xml:space="preserve">normally </w:t>
      </w:r>
      <w:r w:rsidRPr="00056529">
        <w:rPr>
          <w:sz w:val="24"/>
        </w:rPr>
        <w:t>open, N</w:t>
      </w:r>
      <w:r w:rsidR="00AA0BD0">
        <w:rPr>
          <w:sz w:val="24"/>
        </w:rPr>
        <w:t>O</w:t>
      </w:r>
      <w:r w:rsidRPr="00056529">
        <w:rPr>
          <w:sz w:val="24"/>
        </w:rPr>
        <w:t>) and R- (common, C).</w:t>
      </w:r>
      <w:r w:rsidRPr="00697AFA">
        <w:rPr>
          <w:sz w:val="24"/>
        </w:rPr>
        <w:t xml:space="preserve"> Its </w:t>
      </w:r>
      <w:r w:rsidRPr="00056529">
        <w:rPr>
          <w:sz w:val="24"/>
        </w:rPr>
        <w:t>maximum operating frequency is 1Hz.</w:t>
      </w:r>
      <w:r w:rsidRPr="00697AFA">
        <w:rPr>
          <w:sz w:val="24"/>
        </w:rPr>
        <w:t xml:space="preserve"> </w:t>
      </w:r>
      <w:r w:rsidR="00C376FC">
        <w:rPr>
          <w:rFonts w:hint="eastAsia"/>
          <w:sz w:val="24"/>
          <w:lang w:eastAsia="zh-CN"/>
        </w:rPr>
        <w:t>when</w:t>
      </w:r>
      <w:r w:rsidR="00C376FC">
        <w:rPr>
          <w:sz w:val="24"/>
          <w:lang w:eastAsia="zh-CN"/>
        </w:rPr>
        <w:t xml:space="preserve"> the input power is </w:t>
      </w:r>
      <w:proofErr w:type="gramStart"/>
      <w:r w:rsidR="00C376FC">
        <w:rPr>
          <w:sz w:val="24"/>
          <w:lang w:eastAsia="zh-CN"/>
        </w:rPr>
        <w:t>110VAC</w:t>
      </w:r>
      <w:r w:rsidR="00C376FC">
        <w:rPr>
          <w:sz w:val="24"/>
        </w:rPr>
        <w:t>,</w:t>
      </w:r>
      <w:proofErr w:type="gramEnd"/>
      <w:r w:rsidR="00C376FC">
        <w:rPr>
          <w:sz w:val="24"/>
        </w:rPr>
        <w:t xml:space="preserve"> </w:t>
      </w:r>
      <w:r w:rsidRPr="00697AFA">
        <w:rPr>
          <w:sz w:val="24"/>
        </w:rPr>
        <w:t xml:space="preserve">Its </w:t>
      </w:r>
      <w:r w:rsidRPr="00056529">
        <w:rPr>
          <w:sz w:val="24"/>
        </w:rPr>
        <w:t>load current is 1A at 125VAC,</w:t>
      </w:r>
      <w:r w:rsidR="00C376FC">
        <w:rPr>
          <w:sz w:val="24"/>
        </w:rPr>
        <w:t xml:space="preserve"> when the input power is 220V, </w:t>
      </w:r>
      <w:r w:rsidR="00E6600C" w:rsidRPr="00697AFA">
        <w:rPr>
          <w:sz w:val="24"/>
        </w:rPr>
        <w:t xml:space="preserve">Its </w:t>
      </w:r>
      <w:r w:rsidR="00E6600C" w:rsidRPr="00056529">
        <w:rPr>
          <w:sz w:val="24"/>
        </w:rPr>
        <w:t>load current is</w:t>
      </w:r>
      <w:r w:rsidR="00E6600C">
        <w:rPr>
          <w:sz w:val="24"/>
        </w:rPr>
        <w:t xml:space="preserve"> </w:t>
      </w:r>
      <w:r w:rsidR="00C376FC">
        <w:rPr>
          <w:sz w:val="24"/>
        </w:rPr>
        <w:t>1A at 235VAC</w:t>
      </w:r>
      <w:r w:rsidR="009972E7" w:rsidRPr="00056529">
        <w:rPr>
          <w:sz w:val="24"/>
        </w:rPr>
        <w:t>,</w:t>
      </w:r>
      <w:r w:rsidR="009972E7">
        <w:rPr>
          <w:sz w:val="24"/>
        </w:rPr>
        <w:t xml:space="preserve"> </w:t>
      </w:r>
      <w:r w:rsidRPr="00056529">
        <w:rPr>
          <w:sz w:val="24"/>
        </w:rPr>
        <w:t>or 2A at 30VDC.</w:t>
      </w:r>
    </w:p>
    <w:p w:rsidR="00FF27B8" w:rsidRDefault="0036705D" w:rsidP="00FF27B8">
      <w:pPr>
        <w:spacing w:before="120" w:after="120"/>
        <w:rPr>
          <w:sz w:val="24"/>
        </w:rPr>
      </w:pPr>
      <w:r>
        <w:rPr>
          <w:rFonts w:ascii="Times New Roman" w:hAnsi="Times New Roman"/>
          <w:noProof/>
          <w:lang w:eastAsia="zh-CN"/>
        </w:rPr>
        <w:drawing>
          <wp:anchor distT="274320" distB="457200" distL="365760" distR="274320" simplePos="0" relativeHeight="251747840" behindDoc="0" locked="0" layoutInCell="1" allowOverlap="1">
            <wp:simplePos x="0" y="0"/>
            <wp:positionH relativeFrom="column">
              <wp:posOffset>2910205</wp:posOffset>
            </wp:positionH>
            <wp:positionV relativeFrom="paragraph">
              <wp:posOffset>92075</wp:posOffset>
            </wp:positionV>
            <wp:extent cx="3007995" cy="1732915"/>
            <wp:effectExtent l="19050" t="0" r="1905" b="0"/>
            <wp:wrapSquare wrapText="bothSides"/>
            <wp:docPr id="2198" name="Pictur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a:picLocks noChangeAspect="1" noChangeArrowheads="1"/>
                    </pic:cNvPicPr>
                  </pic:nvPicPr>
                  <pic:blipFill>
                    <a:blip r:embed="rId39" cstate="print"/>
                    <a:srcRect/>
                    <a:stretch>
                      <a:fillRect/>
                    </a:stretch>
                  </pic:blipFill>
                  <pic:spPr bwMode="auto">
                    <a:xfrm>
                      <a:off x="0" y="0"/>
                      <a:ext cx="3007995" cy="1732915"/>
                    </a:xfrm>
                    <a:prstGeom prst="rect">
                      <a:avLst/>
                    </a:prstGeom>
                    <a:noFill/>
                    <a:ln w="9525">
                      <a:noFill/>
                      <a:miter lim="800000"/>
                      <a:headEnd/>
                      <a:tailEnd/>
                    </a:ln>
                  </pic:spPr>
                </pic:pic>
              </a:graphicData>
            </a:graphic>
          </wp:anchor>
        </w:drawing>
      </w:r>
      <w:r w:rsidR="00FF27B8">
        <w:rPr>
          <w:rFonts w:hint="eastAsia"/>
          <w:sz w:val="24"/>
        </w:rPr>
        <w:t xml:space="preserve">The relay output is </w:t>
      </w:r>
      <w:r w:rsidR="00FF27B8">
        <w:rPr>
          <w:sz w:val="24"/>
        </w:rPr>
        <w:t xml:space="preserve">user-configurable </w:t>
      </w:r>
      <w:r w:rsidR="00FF27B8">
        <w:rPr>
          <w:rFonts w:hint="eastAsia"/>
          <w:sz w:val="24"/>
        </w:rPr>
        <w:t xml:space="preserve">and </w:t>
      </w:r>
      <w:r w:rsidR="00FF27B8">
        <w:rPr>
          <w:sz w:val="24"/>
        </w:rPr>
        <w:t xml:space="preserve">can be configured as an ON/OFF type signal to drive an alarm or a valve, or, as a totalizer pulse signal to drive a remote counter or totalizer. </w:t>
      </w:r>
    </w:p>
    <w:p w:rsidR="00FF27B8" w:rsidRDefault="00FF27B8" w:rsidP="00FF27B8">
      <w:pPr>
        <w:spacing w:before="120" w:after="120"/>
        <w:rPr>
          <w:sz w:val="24"/>
        </w:rPr>
      </w:pPr>
      <w:r>
        <w:rPr>
          <w:sz w:val="24"/>
        </w:rPr>
        <w:t xml:space="preserve">When wiring the relay to an external device, you can </w:t>
      </w:r>
      <w:r w:rsidR="00AA0BD0">
        <w:rPr>
          <w:sz w:val="24"/>
        </w:rPr>
        <w:t xml:space="preserve">only </w:t>
      </w:r>
      <w:r>
        <w:rPr>
          <w:sz w:val="24"/>
        </w:rPr>
        <w:t>wire it as normally open</w:t>
      </w:r>
      <w:r w:rsidR="00AA0BD0">
        <w:rPr>
          <w:sz w:val="24"/>
        </w:rPr>
        <w:t xml:space="preserve"> (NO)</w:t>
      </w:r>
      <w:r>
        <w:rPr>
          <w:sz w:val="24"/>
        </w:rPr>
        <w:t xml:space="preserve">. </w:t>
      </w:r>
      <w:r w:rsidR="00584EEE">
        <w:rPr>
          <w:sz w:val="24"/>
        </w:rPr>
        <w:t>The figure below</w:t>
      </w:r>
      <w:r>
        <w:rPr>
          <w:sz w:val="24"/>
        </w:rPr>
        <w:t xml:space="preserve"> illustrates how to wire the relay to an external alarm with </w:t>
      </w:r>
      <w:r w:rsidR="00AA0BD0">
        <w:rPr>
          <w:sz w:val="24"/>
        </w:rPr>
        <w:t xml:space="preserve">a </w:t>
      </w:r>
      <w:r>
        <w:rPr>
          <w:sz w:val="24"/>
        </w:rPr>
        <w:t xml:space="preserve">normally open configuration. </w:t>
      </w:r>
    </w:p>
    <w:p w:rsidR="00FF27B8" w:rsidRDefault="00FF27B8" w:rsidP="00FF27B8">
      <w:pPr>
        <w:widowControl w:val="0"/>
        <w:spacing w:after="0"/>
        <w:jc w:val="both"/>
        <w:rPr>
          <w:rFonts w:ascii="Times New Roman" w:hAnsi="Times New Roman"/>
          <w:lang w:eastAsia="zh-CN"/>
        </w:rPr>
      </w:pPr>
    </w:p>
    <w:p w:rsidR="00F04393" w:rsidRDefault="00F04393" w:rsidP="00EE2887">
      <w:pPr>
        <w:widowControl w:val="0"/>
        <w:spacing w:after="0"/>
        <w:jc w:val="both"/>
        <w:rPr>
          <w:rFonts w:ascii="Times New Roman" w:hAnsi="Times New Roman"/>
        </w:rPr>
      </w:pPr>
    </w:p>
    <w:p w:rsidR="009231A7" w:rsidRPr="003C3EF1" w:rsidRDefault="009D5709" w:rsidP="00EE2887">
      <w:pPr>
        <w:pStyle w:val="Heading2"/>
        <w:jc w:val="both"/>
        <w:rPr>
          <w:rFonts w:ascii="Times New Roman" w:hAnsi="Times New Roman"/>
          <w:color w:val="auto"/>
          <w:sz w:val="24"/>
          <w:szCs w:val="24"/>
        </w:rPr>
      </w:pPr>
      <w:bookmarkStart w:id="157" w:name="_Toc486237342"/>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E22B5C">
        <w:rPr>
          <w:rFonts w:ascii="Times New Roman" w:hAnsi="Times New Roman"/>
          <w:color w:val="auto"/>
          <w:sz w:val="24"/>
          <w:szCs w:val="24"/>
        </w:rPr>
        <w:t>0</w:t>
      </w:r>
      <w:r w:rsidR="009231A7" w:rsidRPr="003C3EF1">
        <w:rPr>
          <w:rFonts w:ascii="Times New Roman" w:hAnsi="Times New Roman"/>
          <w:color w:val="auto"/>
          <w:sz w:val="24"/>
          <w:szCs w:val="24"/>
        </w:rPr>
        <w:t xml:space="preserve"> How to use the </w:t>
      </w:r>
      <w:r w:rsidR="00287F6C">
        <w:rPr>
          <w:rFonts w:ascii="Times New Roman" w:hAnsi="Times New Roman"/>
          <w:color w:val="auto"/>
          <w:sz w:val="24"/>
          <w:szCs w:val="24"/>
        </w:rPr>
        <w:t>4-20mA output</w:t>
      </w:r>
      <w:r w:rsidR="009231A7" w:rsidRPr="003C3EF1">
        <w:rPr>
          <w:rFonts w:ascii="Times New Roman" w:hAnsi="Times New Roman"/>
          <w:color w:val="auto"/>
          <w:sz w:val="24"/>
          <w:szCs w:val="24"/>
        </w:rPr>
        <w:t xml:space="preserve"> interface</w:t>
      </w:r>
      <w:bookmarkEnd w:id="157"/>
    </w:p>
    <w:p w:rsidR="00C82771" w:rsidRDefault="00C82771" w:rsidP="00C82771">
      <w:pPr>
        <w:spacing w:before="120" w:after="120"/>
        <w:rPr>
          <w:sz w:val="24"/>
        </w:rPr>
      </w:pPr>
      <w:r w:rsidRPr="00CD3A9C">
        <w:rPr>
          <w:bCs/>
          <w:color w:val="000000"/>
          <w:sz w:val="24"/>
        </w:rPr>
        <w:t xml:space="preserve">EnduroFlow </w:t>
      </w:r>
      <w:r w:rsidRPr="00CD3A9C">
        <w:rPr>
          <w:bCs/>
          <w:color w:val="000000"/>
          <w:sz w:val="24"/>
          <w:vertAlign w:val="superscript"/>
        </w:rPr>
        <w:t>TM</w:t>
      </w:r>
      <w:r>
        <w:rPr>
          <w:bCs/>
          <w:color w:val="000000"/>
          <w:sz w:val="24"/>
        </w:rPr>
        <w:t xml:space="preserve"> EF40</w:t>
      </w:r>
      <w:r>
        <w:rPr>
          <w:sz w:val="24"/>
        </w:rPr>
        <w:t xml:space="preserve"> has one channel of isolated 4-20mA analog output. The accuracy of this output is better than 0.1%. </w:t>
      </w:r>
      <w:r w:rsidRPr="00B87EA1">
        <w:rPr>
          <w:sz w:val="24"/>
        </w:rPr>
        <w:t xml:space="preserve">It can be configured </w:t>
      </w:r>
      <w:r w:rsidR="00AA0BD0">
        <w:rPr>
          <w:sz w:val="24"/>
        </w:rPr>
        <w:t>in</w:t>
      </w:r>
      <w:r w:rsidR="00AA0BD0" w:rsidRPr="00B87EA1">
        <w:rPr>
          <w:sz w:val="24"/>
        </w:rPr>
        <w:t xml:space="preserve"> </w:t>
      </w:r>
      <w:r w:rsidRPr="00B87EA1">
        <w:rPr>
          <w:sz w:val="24"/>
        </w:rPr>
        <w:t>different mode</w:t>
      </w:r>
      <w:r w:rsidR="00AA0BD0">
        <w:rPr>
          <w:sz w:val="24"/>
        </w:rPr>
        <w:t>s</w:t>
      </w:r>
      <w:r w:rsidRPr="00B87EA1">
        <w:rPr>
          <w:sz w:val="24"/>
        </w:rPr>
        <w:t>, such as 4-20mA mode</w:t>
      </w:r>
      <w:r w:rsidR="00AA32F8">
        <w:rPr>
          <w:sz w:val="24"/>
        </w:rPr>
        <w:t xml:space="preserve"> and</w:t>
      </w:r>
      <w:r w:rsidRPr="00B87EA1">
        <w:rPr>
          <w:sz w:val="24"/>
        </w:rPr>
        <w:t xml:space="preserve"> 0-20mA mode. Mode selection can be made in menu M</w:t>
      </w:r>
      <w:r w:rsidR="00665108">
        <w:rPr>
          <w:sz w:val="24"/>
        </w:rPr>
        <w:t>32</w:t>
      </w:r>
      <w:r w:rsidR="003E76D3">
        <w:rPr>
          <w:sz w:val="24"/>
        </w:rPr>
        <w:t>, r</w:t>
      </w:r>
      <w:r w:rsidRPr="00B87EA1">
        <w:rPr>
          <w:sz w:val="24"/>
        </w:rPr>
        <w:t>efer to the next chapter for details.</w:t>
      </w:r>
    </w:p>
    <w:p w:rsidR="00C82771" w:rsidRDefault="0036705D" w:rsidP="00C82771">
      <w:pPr>
        <w:spacing w:before="120" w:after="120"/>
        <w:rPr>
          <w:sz w:val="24"/>
        </w:rPr>
      </w:pPr>
      <w:r>
        <w:rPr>
          <w:noProof/>
          <w:lang w:eastAsia="zh-CN"/>
        </w:rPr>
        <w:drawing>
          <wp:anchor distT="182880" distB="182880" distL="274320" distR="182880" simplePos="0" relativeHeight="251745792" behindDoc="0" locked="0" layoutInCell="1" allowOverlap="1">
            <wp:simplePos x="0" y="0"/>
            <wp:positionH relativeFrom="column">
              <wp:posOffset>2296795</wp:posOffset>
            </wp:positionH>
            <wp:positionV relativeFrom="paragraph">
              <wp:posOffset>233045</wp:posOffset>
            </wp:positionV>
            <wp:extent cx="3364865" cy="2862580"/>
            <wp:effectExtent l="19050" t="0" r="6985" b="0"/>
            <wp:wrapSquare wrapText="bothSides"/>
            <wp:docPr id="2135" name="Pictur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pic:cNvPicPr>
                      <a:picLocks noChangeAspect="1" noChangeArrowheads="1"/>
                    </pic:cNvPicPr>
                  </pic:nvPicPr>
                  <pic:blipFill>
                    <a:blip r:embed="rId40" cstate="print"/>
                    <a:srcRect/>
                    <a:stretch>
                      <a:fillRect/>
                    </a:stretch>
                  </pic:blipFill>
                  <pic:spPr bwMode="auto">
                    <a:xfrm>
                      <a:off x="0" y="0"/>
                      <a:ext cx="3364865" cy="2862580"/>
                    </a:xfrm>
                    <a:prstGeom prst="rect">
                      <a:avLst/>
                    </a:prstGeom>
                    <a:noFill/>
                    <a:ln w="9525">
                      <a:noFill/>
                      <a:miter lim="800000"/>
                      <a:headEnd/>
                      <a:tailEnd/>
                    </a:ln>
                  </pic:spPr>
                </pic:pic>
              </a:graphicData>
            </a:graphic>
          </wp:anchor>
        </w:drawing>
      </w:r>
      <w:r w:rsidR="00C82771">
        <w:rPr>
          <w:sz w:val="24"/>
        </w:rPr>
        <w:t xml:space="preserve">In order to use the 4-20mA output function, you need to not only select the mode to be 4-20mA in </w:t>
      </w:r>
      <w:r w:rsidR="00572D50">
        <w:rPr>
          <w:rFonts w:hint="eastAsia"/>
          <w:sz w:val="24"/>
          <w:lang w:eastAsia="zh-CN"/>
        </w:rPr>
        <w:t xml:space="preserve"> </w:t>
      </w:r>
      <w:r w:rsidR="002A07DC">
        <w:rPr>
          <w:rFonts w:hint="eastAsia"/>
          <w:sz w:val="24"/>
          <w:lang w:eastAsia="zh-CN"/>
        </w:rPr>
        <w:t>M321</w:t>
      </w:r>
      <w:r w:rsidR="00C82771">
        <w:rPr>
          <w:sz w:val="24"/>
        </w:rPr>
        <w:t xml:space="preserve">, but also set the flow rate values which correspond to the minimum current (4mA) and the maximum current (20mA). Enter the two values </w:t>
      </w:r>
      <w:proofErr w:type="gramStart"/>
      <w:r w:rsidR="00C82771">
        <w:rPr>
          <w:sz w:val="24"/>
        </w:rPr>
        <w:t xml:space="preserve">in </w:t>
      </w:r>
      <w:r w:rsidR="00572D50">
        <w:rPr>
          <w:rFonts w:hint="eastAsia"/>
          <w:sz w:val="24"/>
          <w:lang w:eastAsia="zh-CN"/>
        </w:rPr>
        <w:t xml:space="preserve"> </w:t>
      </w:r>
      <w:r w:rsidR="002A07DC">
        <w:rPr>
          <w:rFonts w:hint="eastAsia"/>
          <w:sz w:val="24"/>
          <w:lang w:eastAsia="zh-CN"/>
        </w:rPr>
        <w:t>M323</w:t>
      </w:r>
      <w:proofErr w:type="gramEnd"/>
      <w:r w:rsidR="002A07DC">
        <w:rPr>
          <w:rFonts w:hint="eastAsia"/>
          <w:sz w:val="24"/>
          <w:lang w:eastAsia="zh-CN"/>
        </w:rPr>
        <w:t xml:space="preserve"> and M324</w:t>
      </w:r>
      <w:r w:rsidR="00C82771">
        <w:rPr>
          <w:sz w:val="24"/>
        </w:rPr>
        <w:t xml:space="preserve">. </w:t>
      </w:r>
    </w:p>
    <w:p w:rsidR="00C82771" w:rsidRDefault="00C82771" w:rsidP="00C82771">
      <w:pPr>
        <w:spacing w:before="120" w:after="120"/>
        <w:rPr>
          <w:sz w:val="24"/>
        </w:rPr>
      </w:pPr>
      <w:r>
        <w:rPr>
          <w:sz w:val="24"/>
        </w:rPr>
        <w:t xml:space="preserve">Example A: flow rate range is 0-500m3/h. Just enter 0 </w:t>
      </w:r>
      <w:proofErr w:type="gramStart"/>
      <w:r>
        <w:rPr>
          <w:sz w:val="24"/>
        </w:rPr>
        <w:t xml:space="preserve">in </w:t>
      </w:r>
      <w:r w:rsidR="00572D50">
        <w:rPr>
          <w:rFonts w:hint="eastAsia"/>
          <w:sz w:val="24"/>
          <w:lang w:eastAsia="zh-CN"/>
        </w:rPr>
        <w:t xml:space="preserve"> </w:t>
      </w:r>
      <w:r w:rsidR="002A07DC">
        <w:rPr>
          <w:rFonts w:hint="eastAsia"/>
          <w:sz w:val="24"/>
          <w:lang w:eastAsia="zh-CN"/>
        </w:rPr>
        <w:t>M323</w:t>
      </w:r>
      <w:proofErr w:type="gramEnd"/>
      <w:r>
        <w:rPr>
          <w:sz w:val="24"/>
        </w:rPr>
        <w:t xml:space="preserve"> and 500 in </w:t>
      </w:r>
      <w:r w:rsidR="00572D50">
        <w:rPr>
          <w:rFonts w:hint="eastAsia"/>
          <w:sz w:val="24"/>
          <w:lang w:eastAsia="zh-CN"/>
        </w:rPr>
        <w:t xml:space="preserve"> </w:t>
      </w:r>
      <w:r w:rsidR="002A07DC">
        <w:rPr>
          <w:rFonts w:hint="eastAsia"/>
          <w:sz w:val="24"/>
          <w:lang w:eastAsia="zh-CN"/>
        </w:rPr>
        <w:t>M324</w:t>
      </w:r>
      <w:r>
        <w:rPr>
          <w:sz w:val="24"/>
        </w:rPr>
        <w:t xml:space="preserve">. </w:t>
      </w:r>
    </w:p>
    <w:p w:rsidR="00C82771" w:rsidRDefault="00AC6E94" w:rsidP="00C82771">
      <w:pPr>
        <w:spacing w:before="120" w:after="120"/>
        <w:rPr>
          <w:sz w:val="24"/>
        </w:rPr>
      </w:pPr>
      <w:r>
        <w:rPr>
          <w:rFonts w:hint="eastAsia"/>
          <w:sz w:val="24"/>
          <w:lang w:eastAsia="zh-CN"/>
        </w:rPr>
        <w:t xml:space="preserve"> </w:t>
      </w:r>
      <w:r w:rsidR="00C82771">
        <w:rPr>
          <w:sz w:val="24"/>
        </w:rPr>
        <w:t>If the differences are not within tolerance, calibrate the current loop</w:t>
      </w:r>
      <w:del w:id="158" w:author="Robert Goss" w:date="2017-08-09T16:41:00Z">
        <w:r w:rsidR="00C82771" w:rsidDel="001831E4">
          <w:rPr>
            <w:sz w:val="24"/>
          </w:rPr>
          <w:delText xml:space="preserve"> </w:delText>
        </w:r>
      </w:del>
      <w:r w:rsidR="00F927A9">
        <w:rPr>
          <w:rFonts w:hint="eastAsia"/>
          <w:sz w:val="24"/>
          <w:lang w:eastAsia="zh-CN"/>
        </w:rPr>
        <w:t>.</w:t>
      </w:r>
    </w:p>
    <w:p w:rsidR="00C82771" w:rsidRDefault="00C82771" w:rsidP="00C82771">
      <w:pPr>
        <w:autoSpaceDE w:val="0"/>
        <w:autoSpaceDN w:val="0"/>
        <w:adjustRightInd w:val="0"/>
        <w:spacing w:before="120" w:after="120"/>
        <w:rPr>
          <w:sz w:val="24"/>
        </w:rPr>
      </w:pPr>
      <w:r>
        <w:rPr>
          <w:sz w:val="24"/>
        </w:rPr>
        <w:t xml:space="preserve">The present current loop output </w:t>
      </w:r>
      <w:r>
        <w:rPr>
          <w:sz w:val="24"/>
        </w:rPr>
        <w:lastRenderedPageBreak/>
        <w:t xml:space="preserve">is displayed in Window </w:t>
      </w:r>
      <w:r w:rsidR="00AC6E94">
        <w:rPr>
          <w:rFonts w:hint="eastAsia"/>
          <w:sz w:val="24"/>
          <w:lang w:eastAsia="zh-CN"/>
        </w:rPr>
        <w:t>M325</w:t>
      </w:r>
      <w:r>
        <w:rPr>
          <w:sz w:val="24"/>
        </w:rPr>
        <w:t>. It changes along with flow rate change.</w:t>
      </w:r>
    </w:p>
    <w:p w:rsidR="00C82771" w:rsidRDefault="00C82771" w:rsidP="00C82771">
      <w:pPr>
        <w:autoSpaceDE w:val="0"/>
        <w:autoSpaceDN w:val="0"/>
        <w:adjustRightInd w:val="0"/>
        <w:spacing w:before="120" w:after="120"/>
        <w:rPr>
          <w:sz w:val="24"/>
        </w:rPr>
      </w:pPr>
      <w:r>
        <w:rPr>
          <w:i/>
          <w:sz w:val="24"/>
        </w:rPr>
        <w:t>Wiring:</w:t>
      </w:r>
      <w:r>
        <w:rPr>
          <w:sz w:val="24"/>
        </w:rPr>
        <w:t xml:space="preserve"> There are two ways to wire this analog output to an external device: standard current-loop connection and loop-powered connection</w:t>
      </w:r>
      <w:r w:rsidR="00455209">
        <w:rPr>
          <w:sz w:val="24"/>
        </w:rPr>
        <w:t xml:space="preserve">. </w:t>
      </w:r>
      <w:r>
        <w:rPr>
          <w:sz w:val="24"/>
        </w:rPr>
        <w:t>Which connection to use is totally dependent on whether the external device provides 24VDC power to the current-</w:t>
      </w:r>
      <w:proofErr w:type="gramStart"/>
      <w:r>
        <w:rPr>
          <w:sz w:val="24"/>
        </w:rPr>
        <w:t>loop.</w:t>
      </w:r>
      <w:proofErr w:type="gramEnd"/>
      <w:r>
        <w:rPr>
          <w:sz w:val="24"/>
        </w:rPr>
        <w:t xml:space="preserve"> If yes, use the loop-powered connection. </w:t>
      </w:r>
    </w:p>
    <w:p w:rsidR="00C82771" w:rsidRDefault="00C82771" w:rsidP="00C82771">
      <w:pPr>
        <w:autoSpaceDE w:val="0"/>
        <w:autoSpaceDN w:val="0"/>
        <w:adjustRightInd w:val="0"/>
        <w:spacing w:before="120" w:after="120"/>
        <w:rPr>
          <w:sz w:val="24"/>
        </w:rPr>
      </w:pPr>
      <w:r>
        <w:rPr>
          <w:sz w:val="24"/>
        </w:rPr>
        <w:t>The 0/4-20mA current output actually does not output current. Instead, it sinks current. The minimum sinking current is about 3mA.</w:t>
      </w:r>
    </w:p>
    <w:p w:rsidR="00287F6C" w:rsidRDefault="00287F6C" w:rsidP="00EE2887">
      <w:pPr>
        <w:widowControl w:val="0"/>
        <w:spacing w:after="0"/>
        <w:jc w:val="both"/>
        <w:rPr>
          <w:rFonts w:ascii="Times New Roman" w:hAnsi="Times New Roman"/>
          <w:b/>
          <w:sz w:val="28"/>
          <w:szCs w:val="28"/>
        </w:rPr>
      </w:pPr>
    </w:p>
    <w:p w:rsidR="00E22B5C" w:rsidRPr="003C3EF1" w:rsidRDefault="00E22B5C" w:rsidP="00E22B5C">
      <w:pPr>
        <w:widowControl w:val="0"/>
        <w:spacing w:after="0"/>
        <w:jc w:val="both"/>
        <w:rPr>
          <w:rFonts w:ascii="Times New Roman" w:hAnsi="Times New Roman"/>
        </w:rPr>
      </w:pPr>
    </w:p>
    <w:p w:rsidR="00E22B5C" w:rsidRPr="003C3EF1" w:rsidRDefault="00E22B5C" w:rsidP="00E22B5C">
      <w:pPr>
        <w:pStyle w:val="Heading2"/>
        <w:jc w:val="both"/>
        <w:rPr>
          <w:rFonts w:ascii="Times New Roman" w:hAnsi="Times New Roman"/>
          <w:color w:val="auto"/>
          <w:sz w:val="24"/>
          <w:szCs w:val="24"/>
        </w:rPr>
      </w:pPr>
      <w:bookmarkStart w:id="159" w:name="_Toc486237343"/>
      <w:r w:rsidRPr="003C3EF1">
        <w:rPr>
          <w:rFonts w:ascii="Times New Roman" w:hAnsi="Times New Roman"/>
          <w:color w:val="auto"/>
          <w:sz w:val="24"/>
          <w:szCs w:val="24"/>
        </w:rPr>
        <w:t>§4.2</w:t>
      </w:r>
      <w:r>
        <w:rPr>
          <w:rFonts w:ascii="Times New Roman" w:hAnsi="Times New Roman"/>
          <w:color w:val="auto"/>
          <w:sz w:val="24"/>
          <w:szCs w:val="24"/>
        </w:rPr>
        <w:t>1</w:t>
      </w:r>
      <w:r w:rsidRPr="003C3EF1">
        <w:rPr>
          <w:rFonts w:ascii="Times New Roman" w:hAnsi="Times New Roman"/>
          <w:color w:val="auto"/>
          <w:sz w:val="24"/>
          <w:szCs w:val="24"/>
        </w:rPr>
        <w:t xml:space="preserve"> How to </w:t>
      </w:r>
      <w:r>
        <w:rPr>
          <w:rFonts w:ascii="Times New Roman" w:hAnsi="Times New Roman"/>
          <w:color w:val="auto"/>
          <w:sz w:val="24"/>
          <w:szCs w:val="24"/>
        </w:rPr>
        <w:t>use the analog input</w:t>
      </w:r>
      <w:bookmarkEnd w:id="159"/>
    </w:p>
    <w:p w:rsidR="00A47C68" w:rsidRPr="00E872BD" w:rsidRDefault="00A47C68" w:rsidP="00A47C68">
      <w:pPr>
        <w:spacing w:before="120" w:after="120"/>
        <w:rPr>
          <w:rFonts w:cs="Calibri"/>
          <w:sz w:val="24"/>
          <w:szCs w:val="24"/>
        </w:rPr>
      </w:pPr>
      <w:r w:rsidRPr="00E872BD">
        <w:rPr>
          <w:rFonts w:cs="Calibri"/>
          <w:sz w:val="24"/>
          <w:szCs w:val="24"/>
        </w:rPr>
        <w:t xml:space="preserve">The </w:t>
      </w:r>
      <w:r w:rsidRPr="00E872BD">
        <w:rPr>
          <w:rFonts w:cs="Calibri"/>
          <w:bCs/>
          <w:sz w:val="24"/>
          <w:szCs w:val="24"/>
        </w:rPr>
        <w:t xml:space="preserve">EnduroFlow </w:t>
      </w:r>
      <w:r w:rsidRPr="00E872BD">
        <w:rPr>
          <w:rFonts w:cs="Calibri"/>
          <w:bCs/>
          <w:sz w:val="24"/>
          <w:szCs w:val="24"/>
          <w:vertAlign w:val="superscript"/>
        </w:rPr>
        <w:t>TM</w:t>
      </w:r>
      <w:r w:rsidRPr="00E872BD">
        <w:rPr>
          <w:rFonts w:cs="Calibri"/>
          <w:bCs/>
          <w:sz w:val="24"/>
          <w:szCs w:val="24"/>
        </w:rPr>
        <w:t xml:space="preserve"> EF</w:t>
      </w:r>
      <w:r w:rsidRPr="00E872BD">
        <w:rPr>
          <w:rFonts w:cs="Calibri"/>
          <w:bCs/>
          <w:sz w:val="24"/>
          <w:szCs w:val="24"/>
          <w:lang w:eastAsia="zh-CN"/>
        </w:rPr>
        <w:t>40</w:t>
      </w:r>
      <w:r w:rsidRPr="00E872BD">
        <w:rPr>
          <w:rFonts w:cs="Calibri"/>
          <w:sz w:val="24"/>
          <w:szCs w:val="24"/>
        </w:rPr>
        <w:t xml:space="preserve"> flowmeter can be equipped with a maximum of two temperature measurement channels and </w:t>
      </w:r>
      <w:r w:rsidR="00E41410" w:rsidRPr="00CC5904">
        <w:rPr>
          <w:rFonts w:cs="Calibri"/>
          <w:sz w:val="24"/>
          <w:szCs w:val="24"/>
        </w:rPr>
        <w:t>two</w:t>
      </w:r>
      <w:r w:rsidR="00E41410" w:rsidRPr="00E872BD">
        <w:rPr>
          <w:rFonts w:cs="Calibri"/>
          <w:sz w:val="24"/>
          <w:szCs w:val="24"/>
        </w:rPr>
        <w:t xml:space="preserve"> </w:t>
      </w:r>
      <w:r w:rsidRPr="00E872BD">
        <w:rPr>
          <w:rFonts w:cs="Calibri"/>
          <w:sz w:val="24"/>
          <w:szCs w:val="24"/>
        </w:rPr>
        <w:t>analog input channel</w:t>
      </w:r>
      <w:r w:rsidR="00E41410" w:rsidRPr="00CC5904">
        <w:rPr>
          <w:rFonts w:cs="Calibri"/>
          <w:sz w:val="24"/>
          <w:szCs w:val="24"/>
        </w:rPr>
        <w:t>s</w:t>
      </w:r>
      <w:r w:rsidRPr="00E872BD">
        <w:rPr>
          <w:rFonts w:cs="Calibri"/>
          <w:sz w:val="24"/>
          <w:szCs w:val="24"/>
        </w:rPr>
        <w:t>. The two temperature channels will be explained in chapter 8</w:t>
      </w:r>
      <w:r w:rsidRPr="00E872BD">
        <w:rPr>
          <w:rFonts w:cs="Calibri"/>
          <w:color w:val="002060"/>
          <w:sz w:val="24"/>
          <w:szCs w:val="24"/>
        </w:rPr>
        <w:t>.</w:t>
      </w:r>
    </w:p>
    <w:p w:rsidR="00A47C68" w:rsidRPr="00E872BD" w:rsidRDefault="00A47C68" w:rsidP="00A47C68">
      <w:pPr>
        <w:spacing w:before="120" w:after="120"/>
        <w:rPr>
          <w:rFonts w:cs="Calibri"/>
          <w:sz w:val="24"/>
          <w:szCs w:val="24"/>
        </w:rPr>
      </w:pPr>
      <w:r w:rsidRPr="00E872BD">
        <w:rPr>
          <w:rFonts w:cs="Calibri"/>
          <w:sz w:val="24"/>
          <w:szCs w:val="24"/>
        </w:rPr>
        <w:t>The analog input channel</w:t>
      </w:r>
      <w:r w:rsidR="00E41410" w:rsidRPr="00CC5904">
        <w:rPr>
          <w:rFonts w:cs="Calibri"/>
          <w:sz w:val="24"/>
          <w:szCs w:val="24"/>
        </w:rPr>
        <w:t>, terminal AI3-GND or AI4-GND,</w:t>
      </w:r>
      <w:r w:rsidRPr="00E872BD">
        <w:rPr>
          <w:rFonts w:cs="Calibri"/>
          <w:sz w:val="24"/>
          <w:szCs w:val="24"/>
        </w:rPr>
        <w:t xml:space="preserve"> can be connected to an analog sensor </w:t>
      </w:r>
      <w:r w:rsidR="001831E4" w:rsidRPr="00E872BD">
        <w:rPr>
          <w:rFonts w:cs="Calibri"/>
          <w:sz w:val="24"/>
          <w:szCs w:val="24"/>
        </w:rPr>
        <w:t>wh</w:t>
      </w:r>
      <w:r w:rsidR="001831E4">
        <w:rPr>
          <w:rFonts w:cs="Calibri"/>
          <w:sz w:val="24"/>
          <w:szCs w:val="24"/>
        </w:rPr>
        <w:t>e</w:t>
      </w:r>
      <w:r w:rsidR="008E3206">
        <w:rPr>
          <w:rFonts w:cs="Calibri"/>
          <w:sz w:val="24"/>
          <w:szCs w:val="24"/>
        </w:rPr>
        <w:t>re</w:t>
      </w:r>
      <w:r w:rsidR="001831E4" w:rsidRPr="00E872BD">
        <w:rPr>
          <w:rFonts w:cs="Calibri"/>
          <w:sz w:val="24"/>
          <w:szCs w:val="24"/>
        </w:rPr>
        <w:t xml:space="preserve"> </w:t>
      </w:r>
      <w:r w:rsidRPr="00E872BD">
        <w:rPr>
          <w:rFonts w:cs="Calibri"/>
          <w:sz w:val="24"/>
          <w:szCs w:val="24"/>
        </w:rPr>
        <w:t xml:space="preserve">output is in standard 4-20mA current to measure physical quantity, such as temperature, pressure, concentration, sulfa, etc. By combining the flow rate information, </w:t>
      </w:r>
      <w:r w:rsidRPr="00E872BD">
        <w:rPr>
          <w:rFonts w:cs="Calibri"/>
          <w:bCs/>
          <w:sz w:val="24"/>
          <w:szCs w:val="24"/>
        </w:rPr>
        <w:t xml:space="preserve">EnduroFlow </w:t>
      </w:r>
      <w:r w:rsidRPr="00E872BD">
        <w:rPr>
          <w:rFonts w:cs="Calibri"/>
          <w:bCs/>
          <w:sz w:val="24"/>
          <w:szCs w:val="24"/>
          <w:vertAlign w:val="superscript"/>
        </w:rPr>
        <w:t>TM</w:t>
      </w:r>
      <w:r w:rsidRPr="00E872BD">
        <w:rPr>
          <w:rFonts w:cs="Calibri"/>
          <w:bCs/>
          <w:sz w:val="24"/>
          <w:szCs w:val="24"/>
        </w:rPr>
        <w:t xml:space="preserve"> EF40</w:t>
      </w:r>
      <w:r w:rsidRPr="00E872BD">
        <w:rPr>
          <w:rFonts w:cs="Calibri"/>
          <w:sz w:val="24"/>
          <w:szCs w:val="24"/>
        </w:rPr>
        <w:t xml:space="preserve"> can provide very valuable information for resources management and process control. </w:t>
      </w:r>
    </w:p>
    <w:p w:rsidR="00A47C68" w:rsidRPr="00E872BD" w:rsidRDefault="0036705D" w:rsidP="00A47C68">
      <w:pPr>
        <w:spacing w:before="120" w:after="120"/>
        <w:rPr>
          <w:rFonts w:cs="Calibri"/>
          <w:sz w:val="24"/>
          <w:szCs w:val="24"/>
        </w:rPr>
      </w:pPr>
      <w:r>
        <w:rPr>
          <w:noProof/>
          <w:lang w:eastAsia="zh-CN"/>
        </w:rPr>
        <w:drawing>
          <wp:anchor distT="457200" distB="548640" distL="548640" distR="365760" simplePos="0" relativeHeight="251764224" behindDoc="1" locked="0" layoutInCell="1" allowOverlap="1">
            <wp:simplePos x="0" y="0"/>
            <wp:positionH relativeFrom="column">
              <wp:posOffset>4547870</wp:posOffset>
            </wp:positionH>
            <wp:positionV relativeFrom="paragraph">
              <wp:posOffset>391795</wp:posOffset>
            </wp:positionV>
            <wp:extent cx="1246505" cy="1755775"/>
            <wp:effectExtent l="19050" t="0" r="0" b="0"/>
            <wp:wrapSquare wrapText="bothSides"/>
            <wp:docPr id="2239" name="Pict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pic:cNvPicPr>
                      <a:picLocks noChangeAspect="1" noChangeArrowheads="1"/>
                    </pic:cNvPicPr>
                  </pic:nvPicPr>
                  <pic:blipFill>
                    <a:blip r:embed="rId41" cstate="print"/>
                    <a:srcRect/>
                    <a:stretch>
                      <a:fillRect/>
                    </a:stretch>
                  </pic:blipFill>
                  <pic:spPr bwMode="auto">
                    <a:xfrm>
                      <a:off x="0" y="0"/>
                      <a:ext cx="1246505" cy="1755775"/>
                    </a:xfrm>
                    <a:prstGeom prst="rect">
                      <a:avLst/>
                    </a:prstGeom>
                    <a:noFill/>
                    <a:ln w="9525">
                      <a:noFill/>
                      <a:miter lim="800000"/>
                      <a:headEnd/>
                      <a:tailEnd/>
                    </a:ln>
                  </pic:spPr>
                </pic:pic>
              </a:graphicData>
            </a:graphic>
          </wp:anchor>
        </w:drawing>
      </w:r>
      <w:r w:rsidR="00A47C68" w:rsidRPr="00E872BD">
        <w:rPr>
          <w:rFonts w:cs="Calibri"/>
          <w:sz w:val="24"/>
          <w:szCs w:val="24"/>
        </w:rPr>
        <w:t>All the results can be sent to a master computer through the serial port (see chapter 7</w:t>
      </w:r>
      <w:r w:rsidR="00A47C68" w:rsidRPr="00E872BD">
        <w:rPr>
          <w:rFonts w:cs="Calibri"/>
          <w:color w:val="8DB3E2"/>
          <w:sz w:val="24"/>
          <w:szCs w:val="24"/>
        </w:rPr>
        <w:t xml:space="preserve"> </w:t>
      </w:r>
      <w:r w:rsidR="00A47C68" w:rsidRPr="00E872BD">
        <w:rPr>
          <w:rFonts w:cs="Calibri"/>
          <w:sz w:val="24"/>
          <w:szCs w:val="24"/>
        </w:rPr>
        <w:t xml:space="preserve">for the communication). This means that an </w:t>
      </w:r>
      <w:r w:rsidR="00A47C68" w:rsidRPr="00E872BD">
        <w:rPr>
          <w:rFonts w:cs="Calibri"/>
          <w:bCs/>
          <w:sz w:val="24"/>
          <w:szCs w:val="24"/>
        </w:rPr>
        <w:t xml:space="preserve">EnduroFlow </w:t>
      </w:r>
      <w:r w:rsidR="00A47C68" w:rsidRPr="00E872BD">
        <w:rPr>
          <w:rFonts w:cs="Calibri"/>
          <w:bCs/>
          <w:sz w:val="24"/>
          <w:szCs w:val="24"/>
          <w:vertAlign w:val="superscript"/>
        </w:rPr>
        <w:t>TM</w:t>
      </w:r>
      <w:r w:rsidR="00A47C68" w:rsidRPr="00E872BD">
        <w:rPr>
          <w:rFonts w:cs="Calibri"/>
          <w:bCs/>
          <w:sz w:val="24"/>
          <w:szCs w:val="24"/>
        </w:rPr>
        <w:t xml:space="preserve"> EF40</w:t>
      </w:r>
      <w:r w:rsidR="00A47C68" w:rsidRPr="00E872BD">
        <w:rPr>
          <w:rFonts w:cs="Calibri"/>
          <w:sz w:val="24"/>
          <w:szCs w:val="24"/>
        </w:rPr>
        <w:t xml:space="preserve"> can be used as a RTU in a flow monitoring network. It helps to reduce the cost and complexity while improving the reliability of a monitoring network.</w:t>
      </w:r>
    </w:p>
    <w:p w:rsidR="00A47C68" w:rsidRPr="00E872BD" w:rsidRDefault="00A47C68" w:rsidP="00A47C68">
      <w:pPr>
        <w:spacing w:before="120" w:after="120"/>
        <w:rPr>
          <w:rFonts w:cs="Calibri"/>
          <w:sz w:val="24"/>
          <w:szCs w:val="24"/>
        </w:rPr>
      </w:pPr>
      <w:r w:rsidRPr="00E872BD">
        <w:rPr>
          <w:rFonts w:cs="Calibri"/>
          <w:sz w:val="24"/>
          <w:szCs w:val="24"/>
        </w:rPr>
        <w:t>Note that the analog-to-digit</w:t>
      </w:r>
      <w:r w:rsidR="00DE0D56">
        <w:rPr>
          <w:rFonts w:cs="Calibri"/>
          <w:sz w:val="24"/>
          <w:szCs w:val="24"/>
        </w:rPr>
        <w:t>al</w:t>
      </w:r>
      <w:r w:rsidRPr="00E872BD">
        <w:rPr>
          <w:rFonts w:cs="Calibri"/>
          <w:sz w:val="24"/>
          <w:szCs w:val="24"/>
        </w:rPr>
        <w:t xml:space="preserve"> conversion resolution of these analog channels is 12-bit, and there is no electrical isolation for those channels. If the working environment is subjected to strong interference, it is recommended </w:t>
      </w:r>
      <w:r w:rsidR="00DE0D56">
        <w:rPr>
          <w:rFonts w:cs="Calibri"/>
          <w:sz w:val="24"/>
          <w:szCs w:val="24"/>
        </w:rPr>
        <w:t xml:space="preserve">that </w:t>
      </w:r>
      <w:r w:rsidRPr="00E872BD">
        <w:rPr>
          <w:rFonts w:cs="Calibri"/>
          <w:sz w:val="24"/>
          <w:szCs w:val="24"/>
        </w:rPr>
        <w:t xml:space="preserve">external isolation </w:t>
      </w:r>
      <w:r w:rsidR="00DE0D56">
        <w:rPr>
          <w:rFonts w:cs="Calibri"/>
          <w:sz w:val="24"/>
          <w:szCs w:val="24"/>
        </w:rPr>
        <w:t>is</w:t>
      </w:r>
      <w:r w:rsidR="00DE0D56" w:rsidRPr="00E872BD">
        <w:rPr>
          <w:rFonts w:cs="Calibri"/>
          <w:sz w:val="24"/>
          <w:szCs w:val="24"/>
        </w:rPr>
        <w:t xml:space="preserve"> add</w:t>
      </w:r>
      <w:r w:rsidR="00DE0D56">
        <w:rPr>
          <w:rFonts w:cs="Calibri"/>
          <w:sz w:val="24"/>
          <w:szCs w:val="24"/>
        </w:rPr>
        <w:t>ed</w:t>
      </w:r>
      <w:r w:rsidR="00DE0D56" w:rsidRPr="00E872BD">
        <w:rPr>
          <w:rFonts w:cs="Calibri"/>
          <w:sz w:val="24"/>
          <w:szCs w:val="24"/>
        </w:rPr>
        <w:t xml:space="preserve"> </w:t>
      </w:r>
      <w:r w:rsidRPr="00E872BD">
        <w:rPr>
          <w:rFonts w:cs="Calibri"/>
          <w:sz w:val="24"/>
          <w:szCs w:val="24"/>
        </w:rPr>
        <w:t xml:space="preserve">to protect the flowmeter </w:t>
      </w:r>
      <w:r w:rsidR="00DE0D56">
        <w:rPr>
          <w:rFonts w:cs="Calibri"/>
          <w:sz w:val="24"/>
          <w:szCs w:val="24"/>
        </w:rPr>
        <w:t>circuitry</w:t>
      </w:r>
      <w:r w:rsidRPr="00E872BD">
        <w:rPr>
          <w:rFonts w:cs="Calibri"/>
          <w:sz w:val="24"/>
          <w:szCs w:val="24"/>
        </w:rPr>
        <w:t>.</w:t>
      </w:r>
    </w:p>
    <w:p w:rsidR="00A47C68" w:rsidRPr="00E872BD" w:rsidDel="00E84B57" w:rsidRDefault="00A47C68" w:rsidP="00A47C68">
      <w:pPr>
        <w:spacing w:before="120" w:after="120"/>
        <w:rPr>
          <w:del w:id="160" w:author="Robert Goss" w:date="2017-08-16T11:19:00Z"/>
          <w:rFonts w:cs="Calibri"/>
          <w:sz w:val="24"/>
          <w:szCs w:val="24"/>
        </w:rPr>
      </w:pPr>
      <w:r w:rsidRPr="00E872BD">
        <w:rPr>
          <w:rFonts w:cs="Calibri"/>
          <w:noProof/>
          <w:sz w:val="24"/>
          <w:szCs w:val="24"/>
        </w:rPr>
        <w:t xml:space="preserve">The wiring diagram is shown in </w:t>
      </w:r>
      <w:r w:rsidR="00DE0D56">
        <w:rPr>
          <w:rFonts w:cs="Calibri"/>
          <w:noProof/>
          <w:sz w:val="24"/>
          <w:szCs w:val="24"/>
        </w:rPr>
        <w:t xml:space="preserve">the </w:t>
      </w:r>
      <w:r w:rsidRPr="00E872BD">
        <w:rPr>
          <w:rFonts w:cs="Calibri"/>
          <w:noProof/>
          <w:sz w:val="24"/>
          <w:szCs w:val="24"/>
        </w:rPr>
        <w:t>figure</w:t>
      </w:r>
      <w:r w:rsidR="00DE0D56">
        <w:rPr>
          <w:rFonts w:cs="Calibri"/>
          <w:noProof/>
          <w:sz w:val="24"/>
          <w:szCs w:val="24"/>
        </w:rPr>
        <w:t xml:space="preserve"> to the right</w:t>
      </w:r>
      <w:r w:rsidRPr="00E872BD">
        <w:rPr>
          <w:rFonts w:cs="Calibri"/>
          <w:noProof/>
          <w:sz w:val="24"/>
          <w:szCs w:val="24"/>
        </w:rPr>
        <w:t>. T</w:t>
      </w:r>
      <w:r w:rsidRPr="00E872BD">
        <w:rPr>
          <w:rFonts w:cs="Calibri"/>
          <w:sz w:val="24"/>
          <w:szCs w:val="24"/>
        </w:rPr>
        <w:t>he input values can be viewed in the local LCD by using the browsing key.</w:t>
      </w:r>
      <w:ins w:id="161" w:author="Robert Goss" w:date="2017-08-16T11:19:00Z">
        <w:r w:rsidR="00E84B57">
          <w:rPr>
            <w:rFonts w:cs="Calibri"/>
            <w:sz w:val="24"/>
            <w:szCs w:val="24"/>
          </w:rPr>
          <w:t xml:space="preserve"> </w:t>
        </w:r>
      </w:ins>
    </w:p>
    <w:p w:rsidR="00D33743" w:rsidRPr="00E872BD" w:rsidDel="00E84B57" w:rsidRDefault="00D33743" w:rsidP="00D33743">
      <w:pPr>
        <w:spacing w:before="120" w:after="120"/>
        <w:rPr>
          <w:del w:id="162" w:author="Robert Goss" w:date="2017-08-16T11:19:00Z"/>
          <w:rFonts w:cs="Calibri"/>
          <w:sz w:val="24"/>
          <w:szCs w:val="24"/>
          <w:lang w:eastAsia="zh-CN"/>
        </w:rPr>
      </w:pPr>
    </w:p>
    <w:p w:rsidR="00D33743" w:rsidRPr="00E872BD" w:rsidRDefault="00D33743" w:rsidP="00D33743">
      <w:pPr>
        <w:spacing w:before="120" w:after="120"/>
        <w:rPr>
          <w:rFonts w:cs="Calibri"/>
          <w:sz w:val="24"/>
          <w:szCs w:val="24"/>
        </w:rPr>
      </w:pPr>
      <w:r w:rsidRPr="00E872BD">
        <w:rPr>
          <w:rFonts w:cs="Calibri"/>
          <w:sz w:val="24"/>
          <w:szCs w:val="24"/>
        </w:rPr>
        <w:t xml:space="preserve">The measurement range can be set </w:t>
      </w:r>
      <w:r w:rsidR="00DE0D56">
        <w:rPr>
          <w:rFonts w:cs="Calibri"/>
          <w:sz w:val="24"/>
          <w:szCs w:val="24"/>
        </w:rPr>
        <w:t>i</w:t>
      </w:r>
      <w:r w:rsidRPr="00E872BD">
        <w:rPr>
          <w:rFonts w:cs="Calibri"/>
          <w:sz w:val="24"/>
          <w:szCs w:val="24"/>
        </w:rPr>
        <w:t xml:space="preserve">n window </w:t>
      </w:r>
      <w:r w:rsidR="00AC6E94" w:rsidRPr="00E872BD">
        <w:rPr>
          <w:rFonts w:cs="Calibri"/>
          <w:sz w:val="24"/>
          <w:szCs w:val="24"/>
          <w:lang w:eastAsia="zh-CN"/>
        </w:rPr>
        <w:t>M39</w:t>
      </w:r>
      <w:r w:rsidRPr="00E872BD">
        <w:rPr>
          <w:rFonts w:cs="Calibri"/>
          <w:sz w:val="24"/>
          <w:szCs w:val="24"/>
        </w:rPr>
        <w:t xml:space="preserve">. The </w:t>
      </w:r>
      <w:r w:rsidR="00DE0D56">
        <w:rPr>
          <w:rFonts w:cs="Calibri"/>
          <w:sz w:val="24"/>
          <w:szCs w:val="24"/>
        </w:rPr>
        <w:t xml:space="preserve">second option </w:t>
      </w:r>
      <w:r w:rsidRPr="00E872BD">
        <w:rPr>
          <w:rFonts w:cs="Calibri"/>
          <w:sz w:val="24"/>
          <w:szCs w:val="24"/>
        </w:rPr>
        <w:t xml:space="preserve">is the </w:t>
      </w:r>
      <w:r w:rsidR="00982215">
        <w:rPr>
          <w:rFonts w:cs="Calibri"/>
          <w:sz w:val="24"/>
          <w:szCs w:val="24"/>
        </w:rPr>
        <w:t xml:space="preserve">parameter </w:t>
      </w:r>
      <w:r w:rsidRPr="00E872BD">
        <w:rPr>
          <w:rFonts w:cs="Calibri"/>
          <w:sz w:val="24"/>
          <w:szCs w:val="24"/>
        </w:rPr>
        <w:t xml:space="preserve">minimum of the measurement range, corresponding to an analog input of 4mA. The </w:t>
      </w:r>
      <w:r w:rsidR="00196944" w:rsidRPr="00E872BD">
        <w:rPr>
          <w:rFonts w:cs="Calibri"/>
          <w:sz w:val="24"/>
          <w:szCs w:val="24"/>
        </w:rPr>
        <w:t>third</w:t>
      </w:r>
      <w:r w:rsidRPr="00E872BD">
        <w:rPr>
          <w:rFonts w:cs="Calibri"/>
          <w:sz w:val="24"/>
          <w:szCs w:val="24"/>
        </w:rPr>
        <w:t xml:space="preserve"> </w:t>
      </w:r>
      <w:r w:rsidR="00DE0D56">
        <w:rPr>
          <w:rFonts w:cs="Calibri"/>
          <w:sz w:val="24"/>
          <w:szCs w:val="24"/>
        </w:rPr>
        <w:t xml:space="preserve">option </w:t>
      </w:r>
      <w:r w:rsidR="00982215">
        <w:rPr>
          <w:rFonts w:cs="Calibri"/>
          <w:sz w:val="24"/>
          <w:szCs w:val="24"/>
        </w:rPr>
        <w:t xml:space="preserve">is </w:t>
      </w:r>
      <w:r w:rsidR="00982215" w:rsidRPr="00E872BD">
        <w:rPr>
          <w:rFonts w:cs="Calibri"/>
          <w:sz w:val="24"/>
          <w:szCs w:val="24"/>
        </w:rPr>
        <w:t xml:space="preserve">the </w:t>
      </w:r>
      <w:r w:rsidR="00982215">
        <w:rPr>
          <w:rFonts w:cs="Calibri"/>
          <w:sz w:val="24"/>
          <w:szCs w:val="24"/>
        </w:rPr>
        <w:t xml:space="preserve">parameter </w:t>
      </w:r>
      <w:r w:rsidRPr="00E872BD">
        <w:rPr>
          <w:rFonts w:cs="Calibri"/>
          <w:sz w:val="24"/>
          <w:szCs w:val="24"/>
        </w:rPr>
        <w:t xml:space="preserve">maximum, corresponding to 20mA input current. </w:t>
      </w:r>
    </w:p>
    <w:p w:rsidR="00D33743" w:rsidRPr="00E872BD" w:rsidRDefault="00D33743" w:rsidP="00D33743">
      <w:pPr>
        <w:spacing w:before="120" w:after="120"/>
        <w:rPr>
          <w:rFonts w:cs="Calibri"/>
          <w:sz w:val="24"/>
          <w:szCs w:val="24"/>
        </w:rPr>
      </w:pPr>
      <w:r w:rsidRPr="00E872BD">
        <w:rPr>
          <w:rFonts w:cs="Calibri"/>
          <w:sz w:val="24"/>
          <w:szCs w:val="24"/>
        </w:rPr>
        <w:t xml:space="preserve">Example: assume </w:t>
      </w:r>
      <w:proofErr w:type="gramStart"/>
      <w:r w:rsidRPr="00E872BD">
        <w:rPr>
          <w:rFonts w:cs="Calibri"/>
          <w:sz w:val="24"/>
          <w:szCs w:val="24"/>
        </w:rPr>
        <w:t>a pressure transmitter outputs</w:t>
      </w:r>
      <w:proofErr w:type="gramEnd"/>
      <w:r w:rsidRPr="00E872BD">
        <w:rPr>
          <w:rFonts w:cs="Calibri"/>
          <w:sz w:val="24"/>
          <w:szCs w:val="24"/>
        </w:rPr>
        <w:t xml:space="preserve"> </w:t>
      </w:r>
      <w:r w:rsidR="00982215" w:rsidRPr="00E872BD">
        <w:rPr>
          <w:rFonts w:cs="Calibri"/>
          <w:sz w:val="24"/>
          <w:szCs w:val="24"/>
        </w:rPr>
        <w:t xml:space="preserve">4mA </w:t>
      </w:r>
      <w:r w:rsidRPr="00E872BD">
        <w:rPr>
          <w:rFonts w:cs="Calibri"/>
          <w:sz w:val="24"/>
          <w:szCs w:val="24"/>
        </w:rPr>
        <w:t xml:space="preserve">current at 0.98kg pressure and 20mA at 10.5kg pressure. The transmitter is connected to channel AI3. Then, you need to enter 0.98 and 10.5 in window </w:t>
      </w:r>
      <w:r w:rsidR="00AC6E94" w:rsidRPr="00E872BD">
        <w:rPr>
          <w:rFonts w:cs="Calibri"/>
          <w:sz w:val="24"/>
          <w:szCs w:val="24"/>
          <w:lang w:eastAsia="zh-CN"/>
        </w:rPr>
        <w:t>M39</w:t>
      </w:r>
      <w:r w:rsidR="00F449C9" w:rsidRPr="00E872BD">
        <w:rPr>
          <w:rFonts w:cs="Calibri"/>
          <w:sz w:val="24"/>
          <w:szCs w:val="24"/>
          <w:lang w:eastAsia="zh-CN"/>
        </w:rPr>
        <w:t>1</w:t>
      </w:r>
      <w:r w:rsidR="00AC6E94" w:rsidRPr="00E872BD">
        <w:rPr>
          <w:rFonts w:cs="Calibri"/>
          <w:sz w:val="24"/>
          <w:szCs w:val="24"/>
          <w:lang w:eastAsia="zh-CN"/>
        </w:rPr>
        <w:t>2 AND M39</w:t>
      </w:r>
      <w:r w:rsidR="00F449C9" w:rsidRPr="00E872BD">
        <w:rPr>
          <w:rFonts w:cs="Calibri"/>
          <w:sz w:val="24"/>
          <w:szCs w:val="24"/>
          <w:lang w:eastAsia="zh-CN"/>
        </w:rPr>
        <w:t>1</w:t>
      </w:r>
      <w:r w:rsidR="00AC6E94" w:rsidRPr="00E872BD">
        <w:rPr>
          <w:rFonts w:cs="Calibri"/>
          <w:sz w:val="24"/>
          <w:szCs w:val="24"/>
          <w:lang w:eastAsia="zh-CN"/>
        </w:rPr>
        <w:t>3</w:t>
      </w:r>
      <w:r w:rsidRPr="00E872BD">
        <w:rPr>
          <w:rFonts w:cs="Calibri"/>
          <w:sz w:val="24"/>
          <w:szCs w:val="24"/>
        </w:rPr>
        <w:t xml:space="preserve">. The present values of input current and corresponding temperature are shown in </w:t>
      </w:r>
      <w:r w:rsidR="00AC6E94" w:rsidRPr="00E872BD">
        <w:rPr>
          <w:rFonts w:cs="Calibri"/>
          <w:sz w:val="24"/>
          <w:szCs w:val="24"/>
          <w:lang w:eastAsia="zh-CN"/>
        </w:rPr>
        <w:t>M39</w:t>
      </w:r>
      <w:r w:rsidR="00F449C9" w:rsidRPr="00E872BD">
        <w:rPr>
          <w:rFonts w:cs="Calibri"/>
          <w:sz w:val="24"/>
          <w:szCs w:val="24"/>
          <w:lang w:eastAsia="zh-CN"/>
        </w:rPr>
        <w:t>3</w:t>
      </w:r>
      <w:r w:rsidRPr="00E872BD">
        <w:rPr>
          <w:rFonts w:cs="Calibri"/>
          <w:sz w:val="24"/>
          <w:szCs w:val="24"/>
        </w:rPr>
        <w:t>.</w:t>
      </w:r>
    </w:p>
    <w:p w:rsidR="00D33743" w:rsidRPr="00E872BD" w:rsidRDefault="00AC6E94" w:rsidP="00A47C68">
      <w:pPr>
        <w:spacing w:before="120" w:after="120"/>
        <w:rPr>
          <w:rFonts w:cs="Calibri"/>
          <w:sz w:val="24"/>
          <w:szCs w:val="24"/>
        </w:rPr>
      </w:pPr>
      <w:r w:rsidRPr="00E872BD">
        <w:rPr>
          <w:rFonts w:cs="Calibri"/>
          <w:sz w:val="24"/>
          <w:szCs w:val="24"/>
          <w:lang w:eastAsia="zh-CN"/>
        </w:rPr>
        <w:t xml:space="preserve"> </w:t>
      </w:r>
    </w:p>
    <w:p w:rsidR="00E22B5C" w:rsidRPr="00E872BD" w:rsidRDefault="00E22B5C" w:rsidP="00EE2887">
      <w:pPr>
        <w:widowControl w:val="0"/>
        <w:spacing w:after="0"/>
        <w:jc w:val="both"/>
        <w:rPr>
          <w:rFonts w:cs="Calibri"/>
          <w:b/>
          <w:sz w:val="24"/>
          <w:szCs w:val="24"/>
        </w:rPr>
      </w:pPr>
    </w:p>
    <w:p w:rsidR="00577D04" w:rsidRPr="003C3EF1" w:rsidRDefault="009D5709" w:rsidP="00EE2887">
      <w:pPr>
        <w:pStyle w:val="Heading2"/>
        <w:jc w:val="both"/>
        <w:rPr>
          <w:rFonts w:ascii="Times New Roman" w:hAnsi="Times New Roman"/>
          <w:color w:val="auto"/>
          <w:sz w:val="24"/>
          <w:szCs w:val="24"/>
        </w:rPr>
      </w:pPr>
      <w:bookmarkStart w:id="163" w:name="_Toc486237344"/>
      <w:r w:rsidRPr="003C3EF1">
        <w:rPr>
          <w:rFonts w:ascii="Times New Roman" w:hAnsi="Times New Roman"/>
          <w:color w:val="auto"/>
          <w:sz w:val="24"/>
          <w:szCs w:val="24"/>
        </w:rPr>
        <w:lastRenderedPageBreak/>
        <w:t>§4</w:t>
      </w:r>
      <w:r w:rsidR="006E17B8" w:rsidRPr="003C3EF1">
        <w:rPr>
          <w:rFonts w:ascii="Times New Roman" w:hAnsi="Times New Roman"/>
          <w:color w:val="auto"/>
          <w:sz w:val="24"/>
          <w:szCs w:val="24"/>
        </w:rPr>
        <w:t>.22</w:t>
      </w:r>
      <w:r w:rsidR="00577D04" w:rsidRPr="003C3EF1">
        <w:rPr>
          <w:rFonts w:ascii="Times New Roman" w:hAnsi="Times New Roman"/>
          <w:color w:val="auto"/>
          <w:sz w:val="24"/>
          <w:szCs w:val="24"/>
        </w:rPr>
        <w:t xml:space="preserve"> How to view the Totalizers</w:t>
      </w:r>
      <w:bookmarkEnd w:id="163"/>
    </w:p>
    <w:p w:rsidR="003A535B" w:rsidRPr="003C3EF1" w:rsidRDefault="003A535B" w:rsidP="00EE2887">
      <w:pPr>
        <w:widowControl w:val="0"/>
        <w:spacing w:after="0"/>
        <w:jc w:val="both"/>
        <w:rPr>
          <w:rFonts w:ascii="Times New Roman" w:hAnsi="Times New Roman"/>
        </w:rPr>
      </w:pPr>
      <w:r w:rsidRPr="003C3EF1">
        <w:rPr>
          <w:rFonts w:ascii="Times New Roman" w:hAnsi="Times New Roman"/>
        </w:rPr>
        <w:t xml:space="preserve">Use menu windows M48, and M49 </w:t>
      </w:r>
      <w:r w:rsidR="00CB22BE">
        <w:rPr>
          <w:rFonts w:ascii="Times New Roman" w:hAnsi="Times New Roman"/>
          <w:lang w:eastAsia="zh-CN"/>
        </w:rPr>
        <w:t>AN</w:t>
      </w:r>
      <w:r w:rsidR="00CB22BE">
        <w:rPr>
          <w:rFonts w:ascii="Times New Roman" w:hAnsi="Times New Roman" w:hint="eastAsia"/>
          <w:lang w:eastAsia="zh-CN"/>
        </w:rPr>
        <w:t xml:space="preserve">D M410 </w:t>
      </w:r>
      <w:r w:rsidRPr="003C3EF1">
        <w:rPr>
          <w:rFonts w:ascii="Times New Roman" w:hAnsi="Times New Roman"/>
        </w:rPr>
        <w:t xml:space="preserve">to view the daily, monthly, and yearly totalizer, respectively.  These menu windows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 xml:space="preserve">Totalizer </w:t>
      </w:r>
      <w:r w:rsidRPr="003C3EF1">
        <w:rPr>
          <w:rFonts w:ascii="Times New Roman" w:hAnsi="Times New Roman"/>
        </w:rPr>
        <w:sym w:font="Wingdings" w:char="F0E0"/>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8</w:t>
      </w:r>
      <w:r w:rsidRPr="003C3EF1">
        <w:rPr>
          <w:rFonts w:ascii="Times New Roman" w:hAnsi="Times New Roman"/>
          <w:bdr w:val="single" w:sz="4" w:space="0" w:color="auto"/>
        </w:rPr>
        <w:t>: Daily TOT</w:t>
      </w:r>
      <w:r w:rsidRPr="003C3EF1">
        <w:rPr>
          <w:rFonts w:ascii="Times New Roman" w:hAnsi="Times New Roman"/>
        </w:rPr>
        <w:t xml:space="preserve"> (or </w:t>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9</w:t>
      </w:r>
      <w:r w:rsidRPr="003C3EF1">
        <w:rPr>
          <w:rFonts w:ascii="Times New Roman" w:hAnsi="Times New Roman"/>
          <w:bdr w:val="single" w:sz="4" w:space="0" w:color="auto"/>
        </w:rPr>
        <w:t>: Monthly TOT</w:t>
      </w:r>
      <w:r w:rsidRPr="003C3EF1">
        <w:rPr>
          <w:rFonts w:ascii="Times New Roman" w:hAnsi="Times New Roman"/>
        </w:rPr>
        <w:t xml:space="preserve"> or </w:t>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10</w:t>
      </w:r>
      <w:r w:rsidRPr="003C3EF1">
        <w:rPr>
          <w:rFonts w:ascii="Times New Roman" w:hAnsi="Times New Roman"/>
          <w:bdr w:val="single" w:sz="4" w:space="0" w:color="auto"/>
        </w:rPr>
        <w:t>: Yearly TOT</w:t>
      </w:r>
      <w:r w:rsidRPr="003C3EF1">
        <w:rPr>
          <w:rFonts w:ascii="Times New Roman" w:hAnsi="Times New Roman"/>
        </w:rPr>
        <w:t xml:space="preserve">). </w:t>
      </w:r>
    </w:p>
    <w:p w:rsidR="003A535B" w:rsidRPr="003C3EF1" w:rsidRDefault="003A535B" w:rsidP="00EE2887">
      <w:pPr>
        <w:widowControl w:val="0"/>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164" w:name="_Toc486237345"/>
      <w:r w:rsidRPr="003C3EF1">
        <w:rPr>
          <w:rFonts w:ascii="Times New Roman" w:hAnsi="Times New Roman"/>
          <w:color w:val="auto"/>
          <w:sz w:val="24"/>
          <w:szCs w:val="24"/>
        </w:rPr>
        <w:t>§4</w:t>
      </w:r>
      <w:r w:rsidR="006E17B8" w:rsidRPr="003C3EF1">
        <w:rPr>
          <w:rFonts w:ascii="Times New Roman" w:hAnsi="Times New Roman"/>
          <w:color w:val="auto"/>
          <w:sz w:val="24"/>
          <w:szCs w:val="24"/>
        </w:rPr>
        <w:t>.23</w:t>
      </w:r>
      <w:r w:rsidR="00577D04" w:rsidRPr="003C3EF1">
        <w:rPr>
          <w:rFonts w:ascii="Times New Roman" w:hAnsi="Times New Roman"/>
          <w:color w:val="auto"/>
          <w:sz w:val="24"/>
          <w:szCs w:val="24"/>
        </w:rPr>
        <w:t xml:space="preserve"> How to use the Working Timer</w:t>
      </w:r>
      <w:bookmarkEnd w:id="164"/>
    </w:p>
    <w:p w:rsidR="003A535B" w:rsidRDefault="003A535B" w:rsidP="00EE2887">
      <w:pPr>
        <w:widowControl w:val="0"/>
        <w:spacing w:after="0"/>
        <w:jc w:val="both"/>
        <w:rPr>
          <w:rFonts w:ascii="Times New Roman" w:hAnsi="Times New Roman"/>
        </w:rPr>
      </w:pPr>
      <w:r w:rsidRPr="003C3EF1">
        <w:rPr>
          <w:rFonts w:ascii="Times New Roman" w:hAnsi="Times New Roman"/>
        </w:rPr>
        <w:t xml:space="preserve">Use the working timer to check the time that has passed with a certain kind of operation. For example, use it as a timer to show how long a fully-charged battery will last. In menu window M58 press </w:t>
      </w:r>
      <w:r w:rsidRPr="003C3EF1">
        <w:rPr>
          <w:rFonts w:ascii="Times New Roman" w:hAnsi="Times New Roman"/>
          <w:bdr w:val="single" w:sz="4" w:space="0" w:color="auto"/>
        </w:rPr>
        <w:t>ENT</w:t>
      </w:r>
      <w:r w:rsidRPr="003C3EF1">
        <w:rPr>
          <w:rFonts w:ascii="Times New Roman" w:hAnsi="Times New Roman"/>
        </w:rPr>
        <w:t xml:space="preserve"> key and select </w:t>
      </w:r>
      <w:r w:rsidRPr="003C3EF1">
        <w:rPr>
          <w:rFonts w:ascii="Times New Roman" w:hAnsi="Times New Roman"/>
          <w:bdr w:val="single" w:sz="4" w:space="0" w:color="auto"/>
        </w:rPr>
        <w:t>YES</w:t>
      </w:r>
      <w:r w:rsidRPr="003C3EF1">
        <w:rPr>
          <w:rFonts w:ascii="Times New Roman" w:hAnsi="Times New Roman"/>
        </w:rPr>
        <w:t xml:space="preserve"> to reset the working time. M58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M58: Work Timer</w:t>
      </w:r>
      <w:r w:rsidRPr="003C3EF1">
        <w:rPr>
          <w:rFonts w:ascii="Times New Roman" w:hAnsi="Times New Roman"/>
        </w:rPr>
        <w:t>.</w:t>
      </w:r>
    </w:p>
    <w:p w:rsidR="003C7133" w:rsidRDefault="003C7133" w:rsidP="00EE2887">
      <w:pPr>
        <w:widowControl w:val="0"/>
        <w:spacing w:after="0"/>
        <w:jc w:val="both"/>
        <w:rPr>
          <w:rFonts w:ascii="Times New Roman" w:hAnsi="Times New Roman"/>
        </w:rPr>
      </w:pPr>
    </w:p>
    <w:p w:rsidR="0010649E" w:rsidRPr="003C3EF1" w:rsidRDefault="0010649E" w:rsidP="0010649E">
      <w:pPr>
        <w:pStyle w:val="Heading2"/>
        <w:jc w:val="both"/>
        <w:rPr>
          <w:rFonts w:ascii="Times New Roman" w:hAnsi="Times New Roman"/>
          <w:color w:val="auto"/>
          <w:sz w:val="24"/>
          <w:szCs w:val="24"/>
        </w:rPr>
      </w:pPr>
      <w:bookmarkStart w:id="165" w:name="_Toc486237346"/>
      <w:r w:rsidRPr="003C3EF1">
        <w:rPr>
          <w:rFonts w:ascii="Times New Roman" w:hAnsi="Times New Roman"/>
          <w:color w:val="auto"/>
          <w:sz w:val="24"/>
          <w:szCs w:val="24"/>
        </w:rPr>
        <w:t>§4.</w:t>
      </w:r>
      <w:r>
        <w:rPr>
          <w:rFonts w:ascii="Times New Roman" w:hAnsi="Times New Roman"/>
          <w:color w:val="auto"/>
          <w:sz w:val="24"/>
          <w:szCs w:val="24"/>
        </w:rPr>
        <w:t>24</w:t>
      </w:r>
      <w:r w:rsidRPr="003C3EF1">
        <w:rPr>
          <w:rFonts w:ascii="Times New Roman" w:hAnsi="Times New Roman"/>
          <w:color w:val="auto"/>
          <w:sz w:val="24"/>
          <w:szCs w:val="24"/>
        </w:rPr>
        <w:t xml:space="preserve"> How to modify the built-in calendar</w:t>
      </w:r>
      <w:bookmarkEnd w:id="165"/>
    </w:p>
    <w:p w:rsidR="0010649E" w:rsidRPr="003C3EF1" w:rsidRDefault="0010649E" w:rsidP="0010649E">
      <w:pPr>
        <w:widowControl w:val="0"/>
        <w:spacing w:after="0"/>
        <w:jc w:val="both"/>
        <w:rPr>
          <w:rFonts w:ascii="Times New Roman" w:hAnsi="Times New Roman"/>
        </w:rPr>
      </w:pPr>
      <w:r w:rsidRPr="003C3EF1">
        <w:rPr>
          <w:rFonts w:ascii="Times New Roman" w:hAnsi="Times New Roman"/>
        </w:rPr>
        <w:t xml:space="preserve">No modification on the built-in calendar will be needed in most cases. The calendar consumes an insignificant amount of power. Modifications will only be needed when the battery has been totally exhausted or when the replacement battery takes so long that the original time data is lost. Use window menu M54 to change the time and date. This menu can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Date/Time</w:t>
      </w:r>
      <w:r w:rsidRPr="003C3EF1">
        <w:rPr>
          <w:rFonts w:ascii="Times New Roman" w:hAnsi="Times New Roman"/>
        </w:rPr>
        <w:t xml:space="preserve"> (M54)</w:t>
      </w:r>
    </w:p>
    <w:p w:rsidR="0010649E" w:rsidRPr="003C3EF1" w:rsidRDefault="0010649E" w:rsidP="00EE2887">
      <w:pPr>
        <w:widowControl w:val="0"/>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166" w:name="_Toc486237347"/>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10649E">
        <w:rPr>
          <w:rFonts w:ascii="Times New Roman" w:hAnsi="Times New Roman"/>
          <w:color w:val="auto"/>
          <w:sz w:val="24"/>
          <w:szCs w:val="24"/>
        </w:rPr>
        <w:t>5</w:t>
      </w:r>
      <w:r w:rsidR="00577D04" w:rsidRPr="003C3EF1">
        <w:rPr>
          <w:rFonts w:ascii="Times New Roman" w:hAnsi="Times New Roman"/>
          <w:color w:val="auto"/>
          <w:sz w:val="24"/>
          <w:szCs w:val="24"/>
        </w:rPr>
        <w:t xml:space="preserve"> How to use the manual totalizer</w:t>
      </w:r>
      <w:bookmarkEnd w:id="166"/>
      <w:r w:rsidR="009E1FC1" w:rsidRPr="003C3EF1">
        <w:rPr>
          <w:rFonts w:ascii="Times New Roman" w:hAnsi="Times New Roman"/>
          <w:color w:val="auto"/>
          <w:sz w:val="24"/>
          <w:szCs w:val="24"/>
        </w:rPr>
        <w:tab/>
      </w:r>
    </w:p>
    <w:p w:rsidR="009E1FC1" w:rsidRPr="003C3EF1" w:rsidRDefault="003A535B" w:rsidP="00EE2887">
      <w:pPr>
        <w:widowControl w:val="0"/>
        <w:tabs>
          <w:tab w:val="left" w:pos="5710"/>
        </w:tabs>
        <w:spacing w:after="0"/>
        <w:jc w:val="both"/>
        <w:rPr>
          <w:rFonts w:ascii="Times New Roman" w:hAnsi="Times New Roman"/>
        </w:rPr>
      </w:pPr>
      <w:r w:rsidRPr="003C3EF1">
        <w:rPr>
          <w:rFonts w:ascii="Times New Roman" w:hAnsi="Times New Roman"/>
        </w:rPr>
        <w:t>U</w:t>
      </w:r>
      <w:r w:rsidR="009E1FC1" w:rsidRPr="003C3EF1">
        <w:rPr>
          <w:rFonts w:ascii="Times New Roman" w:hAnsi="Times New Roman"/>
        </w:rPr>
        <w:t>se</w:t>
      </w:r>
      <w:r w:rsidRPr="003C3EF1">
        <w:rPr>
          <w:rFonts w:ascii="Times New Roman" w:hAnsi="Times New Roman"/>
        </w:rPr>
        <w:t xml:space="preserve"> menu window C21, which can be accessed as follows: </w:t>
      </w:r>
      <w:r w:rsidRPr="003C3EF1">
        <w:rPr>
          <w:rFonts w:ascii="Times New Roman" w:hAnsi="Times New Roman"/>
          <w:bdr w:val="single" w:sz="4" w:space="0" w:color="auto"/>
        </w:rPr>
        <w:t>CAL</w:t>
      </w:r>
      <w:r w:rsidRPr="003C3EF1">
        <w:rPr>
          <w:rFonts w:ascii="Times New Roman" w:hAnsi="Times New Roman"/>
        </w:rPr>
        <w:sym w:font="Wingdings" w:char="F0E0"/>
      </w:r>
      <w:r w:rsidRPr="003C3EF1">
        <w:rPr>
          <w:rFonts w:ascii="Times New Roman" w:hAnsi="Times New Roman"/>
          <w:bdr w:val="single" w:sz="4" w:space="0" w:color="auto"/>
        </w:rPr>
        <w:t>Linear Cal</w:t>
      </w:r>
      <w:r w:rsidRPr="003C3EF1">
        <w:rPr>
          <w:rFonts w:ascii="Times New Roman" w:hAnsi="Times New Roman"/>
        </w:rPr>
        <w:sym w:font="Wingdings" w:char="F0E0"/>
      </w:r>
      <w:r w:rsidRPr="003C3EF1">
        <w:rPr>
          <w:rFonts w:ascii="Times New Roman" w:hAnsi="Times New Roman"/>
          <w:bdr w:val="single" w:sz="4" w:space="0" w:color="auto"/>
        </w:rPr>
        <w:t>C21: Man Totalizer</w:t>
      </w:r>
      <w:r w:rsidRPr="003C3EF1">
        <w:rPr>
          <w:rFonts w:ascii="Times New Roman" w:hAnsi="Times New Roman"/>
        </w:rPr>
        <w:t>. Press any key to start and press the key again to stop the totalizer.</w:t>
      </w:r>
    </w:p>
    <w:p w:rsidR="003A535B" w:rsidRPr="003C3EF1" w:rsidRDefault="003A535B" w:rsidP="00EE2887">
      <w:pPr>
        <w:widowControl w:val="0"/>
        <w:tabs>
          <w:tab w:val="left" w:pos="5710"/>
        </w:tabs>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167" w:name="_Toc486237348"/>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10649E">
        <w:rPr>
          <w:rFonts w:ascii="Times New Roman" w:hAnsi="Times New Roman"/>
          <w:color w:val="auto"/>
          <w:sz w:val="24"/>
          <w:szCs w:val="24"/>
        </w:rPr>
        <w:t>6</w:t>
      </w:r>
      <w:r w:rsidR="00577D04" w:rsidRPr="003C3EF1">
        <w:rPr>
          <w:rFonts w:ascii="Times New Roman" w:hAnsi="Times New Roman"/>
          <w:color w:val="auto"/>
          <w:sz w:val="24"/>
          <w:szCs w:val="24"/>
        </w:rPr>
        <w:t xml:space="preserve"> How to check the ESN</w:t>
      </w:r>
      <w:bookmarkEnd w:id="167"/>
    </w:p>
    <w:p w:rsidR="00577D04" w:rsidRPr="003C3EF1" w:rsidRDefault="00AD6510" w:rsidP="00EE2887">
      <w:pPr>
        <w:widowControl w:val="0"/>
        <w:spacing w:after="0"/>
        <w:jc w:val="both"/>
        <w:rPr>
          <w:rFonts w:ascii="Times New Roman" w:hAnsi="Times New Roman"/>
        </w:rPr>
      </w:pPr>
      <w:r w:rsidRPr="003C3EF1">
        <w:rPr>
          <w:rFonts w:ascii="Times New Roman" w:hAnsi="Times New Roman"/>
        </w:rPr>
        <w:t xml:space="preserve">Every </w:t>
      </w:r>
      <w:r w:rsidR="00D47DE3">
        <w:rPr>
          <w:rFonts w:ascii="Times New Roman" w:hAnsi="Times New Roman"/>
        </w:rPr>
        <w:t>EF40</w:t>
      </w:r>
      <w:r w:rsidRPr="003C3EF1">
        <w:rPr>
          <w:rFonts w:ascii="Times New Roman" w:hAnsi="Times New Roman"/>
        </w:rPr>
        <w:t xml:space="preserve"> Series F</w:t>
      </w:r>
      <w:r w:rsidR="00577D04" w:rsidRPr="003C3EF1">
        <w:rPr>
          <w:rFonts w:ascii="Times New Roman" w:hAnsi="Times New Roman"/>
        </w:rPr>
        <w:t>low</w:t>
      </w:r>
      <w:r w:rsidRPr="003C3EF1">
        <w:rPr>
          <w:rFonts w:ascii="Times New Roman" w:hAnsi="Times New Roman"/>
        </w:rPr>
        <w:t xml:space="preserve"> M</w:t>
      </w:r>
      <w:r w:rsidR="00577D04" w:rsidRPr="003C3EF1">
        <w:rPr>
          <w:rFonts w:ascii="Times New Roman" w:hAnsi="Times New Roman"/>
        </w:rPr>
        <w:t>eter utilizes a unique ESN to identi</w:t>
      </w:r>
      <w:r w:rsidR="009E1FC1" w:rsidRPr="003C3EF1">
        <w:rPr>
          <w:rFonts w:ascii="Times New Roman" w:hAnsi="Times New Roman"/>
        </w:rPr>
        <w:t>fy the meter—the</w:t>
      </w:r>
      <w:r w:rsidR="00577D04" w:rsidRPr="003C3EF1">
        <w:rPr>
          <w:rFonts w:ascii="Times New Roman" w:hAnsi="Times New Roman"/>
        </w:rPr>
        <w:t xml:space="preserve"> ESN in an eight-digit number that provides the </w:t>
      </w:r>
      <w:r w:rsidR="009E1FC1" w:rsidRPr="003C3EF1">
        <w:rPr>
          <w:rFonts w:ascii="Times New Roman" w:hAnsi="Times New Roman"/>
        </w:rPr>
        <w:t xml:space="preserve">product </w:t>
      </w:r>
      <w:r w:rsidR="00577D04" w:rsidRPr="003C3EF1">
        <w:rPr>
          <w:rFonts w:ascii="Times New Roman" w:hAnsi="Times New Roman"/>
        </w:rPr>
        <w:t xml:space="preserve">version and manufacturing date. </w:t>
      </w:r>
    </w:p>
    <w:p w:rsidR="00AD6510" w:rsidRPr="003C3EF1" w:rsidRDefault="00AD6510" w:rsidP="00EE2887">
      <w:pPr>
        <w:widowControl w:val="0"/>
        <w:spacing w:after="0"/>
        <w:jc w:val="both"/>
        <w:rPr>
          <w:rFonts w:ascii="Times New Roman" w:hAnsi="Times New Roman"/>
        </w:rPr>
      </w:pPr>
    </w:p>
    <w:p w:rsidR="009E1FC1" w:rsidRPr="003C3EF1" w:rsidRDefault="009E1FC1" w:rsidP="00EE2887">
      <w:pPr>
        <w:widowControl w:val="0"/>
        <w:spacing w:after="0"/>
        <w:jc w:val="both"/>
        <w:rPr>
          <w:rFonts w:ascii="Times New Roman" w:hAnsi="Times New Roman"/>
        </w:rPr>
      </w:pPr>
      <w:r w:rsidRPr="003C3EF1">
        <w:rPr>
          <w:rFonts w:ascii="Times New Roman" w:hAnsi="Times New Roman"/>
        </w:rPr>
        <w:t>The user can also employ the ESN for instrumentation management.</w:t>
      </w:r>
    </w:p>
    <w:p w:rsidR="00AD6510" w:rsidRPr="003C3EF1" w:rsidRDefault="00AD6510" w:rsidP="00EE2887">
      <w:pPr>
        <w:widowControl w:val="0"/>
        <w:spacing w:after="0"/>
        <w:jc w:val="both"/>
        <w:rPr>
          <w:rFonts w:ascii="Times New Roman" w:hAnsi="Times New Roman"/>
        </w:rPr>
      </w:pPr>
    </w:p>
    <w:p w:rsidR="009E1FC1" w:rsidRPr="003C3EF1" w:rsidRDefault="009E1FC1" w:rsidP="00EE2887">
      <w:pPr>
        <w:widowControl w:val="0"/>
        <w:spacing w:after="0"/>
        <w:jc w:val="both"/>
        <w:rPr>
          <w:rFonts w:ascii="Times New Roman" w:hAnsi="Times New Roman"/>
        </w:rPr>
      </w:pPr>
      <w:r w:rsidRPr="003C3EF1">
        <w:rPr>
          <w:rFonts w:ascii="Times New Roman" w:hAnsi="Times New Roman"/>
        </w:rPr>
        <w:t xml:space="preserve">The ESN is displayed in menu window M55, which can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 xml:space="preserve">System </w:t>
      </w:r>
      <w:r w:rsidRPr="003C3EF1">
        <w:rPr>
          <w:rFonts w:ascii="Times New Roman" w:hAnsi="Times New Roman"/>
        </w:rPr>
        <w:sym w:font="Wingdings" w:char="F0E0"/>
      </w:r>
      <w:r w:rsidR="000C7717" w:rsidRPr="003C3EF1">
        <w:rPr>
          <w:rFonts w:ascii="Times New Roman" w:hAnsi="Times New Roman"/>
          <w:bdr w:val="single" w:sz="4" w:space="0" w:color="auto"/>
        </w:rPr>
        <w:t>Version/SN#</w:t>
      </w:r>
      <w:r w:rsidR="000C7717" w:rsidRPr="003C3EF1">
        <w:rPr>
          <w:rFonts w:ascii="Times New Roman" w:hAnsi="Times New Roman"/>
        </w:rPr>
        <w:t xml:space="preserve"> (</w:t>
      </w:r>
      <w:r w:rsidRPr="003C3EF1">
        <w:rPr>
          <w:rFonts w:ascii="Times New Roman" w:hAnsi="Times New Roman"/>
        </w:rPr>
        <w:t>M55</w:t>
      </w:r>
      <w:r w:rsidR="000C7717" w:rsidRPr="003C3EF1">
        <w:rPr>
          <w:rFonts w:ascii="Times New Roman" w:hAnsi="Times New Roman"/>
        </w:rPr>
        <w:t>)</w:t>
      </w:r>
      <w:r w:rsidRPr="003C3EF1">
        <w:rPr>
          <w:rFonts w:ascii="Times New Roman" w:hAnsi="Times New Roman"/>
        </w:rPr>
        <w:t>.</w:t>
      </w:r>
    </w:p>
    <w:p w:rsidR="00E22B5C" w:rsidRPr="003C3EF1" w:rsidRDefault="00E22B5C" w:rsidP="00E22B5C">
      <w:pPr>
        <w:widowControl w:val="0"/>
        <w:spacing w:after="0"/>
        <w:jc w:val="both"/>
        <w:rPr>
          <w:rFonts w:ascii="Times New Roman" w:hAnsi="Times New Roman"/>
        </w:rPr>
      </w:pPr>
    </w:p>
    <w:p w:rsidR="00E22B5C" w:rsidRPr="003C3EF1" w:rsidRDefault="00E22B5C" w:rsidP="00E22B5C">
      <w:pPr>
        <w:pStyle w:val="Heading2"/>
        <w:jc w:val="both"/>
        <w:rPr>
          <w:rFonts w:ascii="Times New Roman" w:hAnsi="Times New Roman"/>
          <w:color w:val="auto"/>
          <w:sz w:val="24"/>
          <w:szCs w:val="24"/>
        </w:rPr>
      </w:pPr>
      <w:bookmarkStart w:id="168" w:name="_Toc486237349"/>
      <w:r w:rsidRPr="003C3EF1">
        <w:rPr>
          <w:rFonts w:ascii="Times New Roman" w:hAnsi="Times New Roman"/>
          <w:color w:val="auto"/>
          <w:sz w:val="24"/>
          <w:szCs w:val="24"/>
        </w:rPr>
        <w:t>§4.2</w:t>
      </w:r>
      <w:r>
        <w:rPr>
          <w:rFonts w:ascii="Times New Roman" w:hAnsi="Times New Roman"/>
          <w:color w:val="auto"/>
          <w:sz w:val="24"/>
          <w:szCs w:val="24"/>
        </w:rPr>
        <w:t>7</w:t>
      </w:r>
      <w:r w:rsidRPr="003C3EF1">
        <w:rPr>
          <w:rFonts w:ascii="Times New Roman" w:hAnsi="Times New Roman"/>
          <w:color w:val="auto"/>
          <w:sz w:val="24"/>
          <w:szCs w:val="24"/>
        </w:rPr>
        <w:t xml:space="preserve"> How to adjust the LCD contrast</w:t>
      </w:r>
      <w:bookmarkEnd w:id="168"/>
    </w:p>
    <w:p w:rsidR="00E22B5C" w:rsidRPr="003C3EF1" w:rsidRDefault="00E22B5C" w:rsidP="00E22B5C">
      <w:pPr>
        <w:widowControl w:val="0"/>
        <w:spacing w:after="0"/>
        <w:jc w:val="both"/>
        <w:rPr>
          <w:rFonts w:ascii="Times New Roman" w:hAnsi="Times New Roman"/>
          <w:bdr w:val="single" w:sz="4" w:space="0" w:color="auto"/>
        </w:rPr>
      </w:pPr>
      <w:r w:rsidRPr="003C3EF1">
        <w:rPr>
          <w:rFonts w:ascii="Times New Roman" w:hAnsi="Times New Roman"/>
        </w:rPr>
        <w:t>Use M312 to adjust the LCD contrast</w:t>
      </w:r>
      <w:r w:rsidR="00974CC9">
        <w:rPr>
          <w:rFonts w:ascii="Times New Roman" w:hAnsi="Times New Roman"/>
        </w:rPr>
        <w:t xml:space="preserve"> (backlight)</w:t>
      </w:r>
      <w:r w:rsidRPr="003C3EF1">
        <w:rPr>
          <w:rFonts w:ascii="Times New Roman" w:hAnsi="Times New Roman"/>
        </w:rPr>
        <w:t xml:space="preserve">. The adjusted results will be stored in the EEPROM so that the </w:t>
      </w:r>
      <w:r w:rsidR="00974CC9">
        <w:rPr>
          <w:rFonts w:ascii="Times New Roman" w:hAnsi="Times New Roman"/>
        </w:rPr>
        <w:t>Clear Data option</w:t>
      </w:r>
      <w:r w:rsidRPr="003C3EF1">
        <w:rPr>
          <w:rFonts w:ascii="Times New Roman" w:hAnsi="Times New Roman"/>
        </w:rPr>
        <w:t xml:space="preserve"> will</w:t>
      </w:r>
      <w:r w:rsidR="00974CC9">
        <w:rPr>
          <w:rFonts w:ascii="Times New Roman" w:hAnsi="Times New Roman"/>
        </w:rPr>
        <w:t xml:space="preserve"> </w:t>
      </w:r>
      <w:r w:rsidRPr="003C3EF1">
        <w:rPr>
          <w:rFonts w:ascii="Times New Roman" w:hAnsi="Times New Roman"/>
        </w:rPr>
        <w:t>no</w:t>
      </w:r>
      <w:r w:rsidR="00974CC9">
        <w:rPr>
          <w:rFonts w:ascii="Times New Roman" w:hAnsi="Times New Roman"/>
        </w:rPr>
        <w:t>t</w:t>
      </w:r>
      <w:r w:rsidRPr="003C3EF1">
        <w:rPr>
          <w:rFonts w:ascii="Times New Roman" w:hAnsi="Times New Roman"/>
        </w:rPr>
        <w:t xml:space="preserve"> </w:t>
      </w:r>
      <w:proofErr w:type="spellStart"/>
      <w:proofErr w:type="gramStart"/>
      <w:r w:rsidRPr="003C3EF1">
        <w:rPr>
          <w:rFonts w:ascii="Times New Roman" w:hAnsi="Times New Roman"/>
        </w:rPr>
        <w:t>effect</w:t>
      </w:r>
      <w:proofErr w:type="spellEnd"/>
      <w:proofErr w:type="gramEnd"/>
      <w:r w:rsidRPr="003C3EF1">
        <w:rPr>
          <w:rFonts w:ascii="Times New Roman" w:hAnsi="Times New Roman"/>
        </w:rPr>
        <w:t xml:space="preserve"> the contrast. M312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Input/output</w:t>
      </w:r>
      <w:r w:rsidRPr="003C3EF1">
        <w:rPr>
          <w:rFonts w:ascii="Times New Roman" w:hAnsi="Times New Roman"/>
        </w:rPr>
        <w:sym w:font="Wingdings" w:char="F0E0"/>
      </w:r>
      <w:r w:rsidRPr="003C3EF1">
        <w:rPr>
          <w:rFonts w:ascii="Times New Roman" w:hAnsi="Times New Roman"/>
          <w:bdr w:val="single" w:sz="4" w:space="0" w:color="auto"/>
        </w:rPr>
        <w:t>M31: Display</w:t>
      </w:r>
      <w:r w:rsidRPr="003C3EF1">
        <w:rPr>
          <w:rFonts w:ascii="Times New Roman" w:hAnsi="Times New Roman"/>
        </w:rPr>
        <w:sym w:font="Wingdings" w:char="F0E0"/>
      </w:r>
      <w:r w:rsidRPr="003C3EF1">
        <w:rPr>
          <w:rFonts w:ascii="Times New Roman" w:hAnsi="Times New Roman"/>
          <w:bdr w:val="single" w:sz="4" w:space="0" w:color="auto"/>
        </w:rPr>
        <w:t xml:space="preserve">M312: </w:t>
      </w:r>
      <w:proofErr w:type="spellStart"/>
      <w:r w:rsidRPr="003C3EF1">
        <w:rPr>
          <w:rFonts w:ascii="Times New Roman" w:hAnsi="Times New Roman"/>
          <w:bdr w:val="single" w:sz="4" w:space="0" w:color="auto"/>
        </w:rPr>
        <w:t>LCDBklt</w:t>
      </w:r>
      <w:proofErr w:type="spellEnd"/>
    </w:p>
    <w:p w:rsidR="00E22B5C" w:rsidRPr="003C3EF1" w:rsidRDefault="00E22B5C" w:rsidP="00E22B5C">
      <w:pPr>
        <w:widowControl w:val="0"/>
        <w:spacing w:after="0"/>
        <w:jc w:val="both"/>
        <w:rPr>
          <w:rFonts w:ascii="Times New Roman" w:hAnsi="Times New Roman"/>
        </w:rPr>
      </w:pPr>
    </w:p>
    <w:p w:rsidR="000C7717" w:rsidRPr="003C3EF1" w:rsidRDefault="000C7717" w:rsidP="00EE2887">
      <w:pPr>
        <w:widowControl w:val="0"/>
        <w:spacing w:after="0"/>
        <w:jc w:val="both"/>
        <w:rPr>
          <w:rFonts w:ascii="Times New Roman" w:hAnsi="Times New Roman"/>
        </w:rPr>
      </w:pPr>
    </w:p>
    <w:p w:rsidR="00577D04" w:rsidRPr="00E872BD" w:rsidRDefault="009D5709" w:rsidP="00EE2887">
      <w:pPr>
        <w:pStyle w:val="Heading2"/>
        <w:jc w:val="both"/>
        <w:rPr>
          <w:rFonts w:ascii="Times New Roman" w:hAnsi="Times New Roman"/>
          <w:color w:val="auto"/>
          <w:sz w:val="24"/>
          <w:szCs w:val="24"/>
        </w:rPr>
      </w:pPr>
      <w:bookmarkStart w:id="169" w:name="_Toc486237350"/>
      <w:r w:rsidRPr="00E872BD">
        <w:rPr>
          <w:rFonts w:ascii="Times New Roman" w:hAnsi="Times New Roman"/>
          <w:color w:val="auto"/>
          <w:sz w:val="24"/>
          <w:szCs w:val="24"/>
        </w:rPr>
        <w:t>§4</w:t>
      </w:r>
      <w:r w:rsidR="006E17B8" w:rsidRPr="00E872BD">
        <w:rPr>
          <w:rFonts w:ascii="Times New Roman" w:hAnsi="Times New Roman"/>
          <w:color w:val="auto"/>
          <w:sz w:val="24"/>
          <w:szCs w:val="24"/>
        </w:rPr>
        <w:t>.2</w:t>
      </w:r>
      <w:r w:rsidR="00E22B5C" w:rsidRPr="00E872BD">
        <w:rPr>
          <w:rFonts w:ascii="Times New Roman" w:hAnsi="Times New Roman"/>
          <w:color w:val="auto"/>
          <w:sz w:val="24"/>
          <w:szCs w:val="24"/>
        </w:rPr>
        <w:t>8</w:t>
      </w:r>
      <w:r w:rsidR="00577D04" w:rsidRPr="00E872BD">
        <w:rPr>
          <w:rFonts w:ascii="Times New Roman" w:hAnsi="Times New Roman"/>
          <w:color w:val="auto"/>
          <w:sz w:val="24"/>
          <w:szCs w:val="24"/>
        </w:rPr>
        <w:t xml:space="preserve"> </w:t>
      </w:r>
      <w:proofErr w:type="gramStart"/>
      <w:r w:rsidR="000C7B2D" w:rsidRPr="00E872BD">
        <w:rPr>
          <w:rFonts w:ascii="Times New Roman" w:hAnsi="Times New Roman"/>
          <w:color w:val="auto"/>
          <w:sz w:val="24"/>
          <w:szCs w:val="24"/>
        </w:rPr>
        <w:t>What</w:t>
      </w:r>
      <w:proofErr w:type="gramEnd"/>
      <w:r w:rsidR="000C7B2D" w:rsidRPr="00E872BD">
        <w:rPr>
          <w:rFonts w:ascii="Times New Roman" w:hAnsi="Times New Roman"/>
          <w:color w:val="auto"/>
          <w:sz w:val="24"/>
          <w:szCs w:val="24"/>
        </w:rPr>
        <w:t xml:space="preserve"> to do when the flow rate reading jumps abnormally</w:t>
      </w:r>
      <w:bookmarkEnd w:id="169"/>
    </w:p>
    <w:p w:rsidR="000C7B2D" w:rsidRPr="00E872BD" w:rsidRDefault="000C7B2D" w:rsidP="00EE2887">
      <w:pPr>
        <w:jc w:val="both"/>
        <w:rPr>
          <w:rFonts w:ascii="Times New Roman" w:hAnsi="Times New Roman"/>
        </w:rPr>
      </w:pPr>
      <w:r w:rsidRPr="00E872BD">
        <w:rPr>
          <w:rFonts w:ascii="Times New Roman" w:hAnsi="Times New Roman"/>
        </w:rPr>
        <w:t>In general the flow rate reading should be stable when the flow in the conduit is stable. If the reading fluctuates a lot, you may try to increase the damping filter constant in the Damping Filter menu (SET-&gt;5)</w:t>
      </w:r>
      <w:r w:rsidR="00EC434A" w:rsidRPr="00E872BD">
        <w:rPr>
          <w:rFonts w:ascii="Times New Roman" w:hAnsi="Times New Roman"/>
        </w:rPr>
        <w:t xml:space="preserve"> to smooth </w:t>
      </w:r>
      <w:r w:rsidR="00982215">
        <w:rPr>
          <w:rFonts w:ascii="Times New Roman" w:hAnsi="Times New Roman"/>
        </w:rPr>
        <w:t xml:space="preserve">out </w:t>
      </w:r>
      <w:r w:rsidR="00EC434A" w:rsidRPr="00E872BD">
        <w:rPr>
          <w:rFonts w:ascii="Times New Roman" w:hAnsi="Times New Roman"/>
        </w:rPr>
        <w:t>the fluctuation</w:t>
      </w:r>
      <w:r w:rsidRPr="00E872BD">
        <w:rPr>
          <w:rFonts w:ascii="Times New Roman" w:hAnsi="Times New Roman"/>
        </w:rPr>
        <w:t>.</w:t>
      </w:r>
    </w:p>
    <w:p w:rsidR="006535EE" w:rsidRPr="0073593E" w:rsidRDefault="000C7B2D" w:rsidP="00EE2887">
      <w:pPr>
        <w:jc w:val="both"/>
        <w:rPr>
          <w:rFonts w:ascii="Times New Roman" w:hAnsi="Times New Roman"/>
        </w:rPr>
      </w:pPr>
      <w:r w:rsidRPr="00E872BD">
        <w:rPr>
          <w:rFonts w:ascii="Times New Roman" w:hAnsi="Times New Roman"/>
        </w:rPr>
        <w:t xml:space="preserve">If the flow rate jumps to an abnormally big number, </w:t>
      </w:r>
      <w:r w:rsidR="00EC434A" w:rsidRPr="00E872BD">
        <w:rPr>
          <w:rFonts w:ascii="Times New Roman" w:hAnsi="Times New Roman"/>
        </w:rPr>
        <w:t xml:space="preserve">the </w:t>
      </w:r>
      <w:r w:rsidRPr="00E872BD">
        <w:rPr>
          <w:rFonts w:ascii="Times New Roman" w:hAnsi="Times New Roman"/>
        </w:rPr>
        <w:t>flow meter is loc</w:t>
      </w:r>
      <w:r w:rsidR="00EC434A" w:rsidRPr="00E872BD">
        <w:rPr>
          <w:rFonts w:ascii="Times New Roman" w:hAnsi="Times New Roman"/>
        </w:rPr>
        <w:t>ked to a</w:t>
      </w:r>
      <w:r w:rsidRPr="00E872BD">
        <w:rPr>
          <w:rFonts w:ascii="Times New Roman" w:hAnsi="Times New Roman"/>
        </w:rPr>
        <w:t xml:space="preserve"> wrong pulse cycle.</w:t>
      </w:r>
      <w:r w:rsidR="00EC434A" w:rsidRPr="00E872BD">
        <w:rPr>
          <w:rFonts w:ascii="Times New Roman" w:hAnsi="Times New Roman"/>
        </w:rPr>
        <w:t xml:space="preserve"> This might happen when the signal is weak due to old pipe, entrained air or complicated pipe wall structure. Sometimes RS2 transducers on a small pipe</w:t>
      </w:r>
      <w:r w:rsidR="00F54B73" w:rsidRPr="00E872BD">
        <w:rPr>
          <w:rFonts w:ascii="Times New Roman" w:hAnsi="Times New Roman"/>
        </w:rPr>
        <w:t>, such as DN20 or DN25,</w:t>
      </w:r>
      <w:r w:rsidR="00EC434A" w:rsidRPr="00E872BD">
        <w:rPr>
          <w:rFonts w:ascii="Times New Roman" w:hAnsi="Times New Roman"/>
        </w:rPr>
        <w:t xml:space="preserve"> may show </w:t>
      </w:r>
      <w:r w:rsidR="00401A72">
        <w:rPr>
          <w:rFonts w:ascii="Times New Roman" w:hAnsi="Times New Roman"/>
        </w:rPr>
        <w:t>this</w:t>
      </w:r>
      <w:r w:rsidR="00401A72" w:rsidRPr="00E872BD">
        <w:rPr>
          <w:rFonts w:ascii="Times New Roman" w:hAnsi="Times New Roman"/>
        </w:rPr>
        <w:t xml:space="preserve"> </w:t>
      </w:r>
      <w:r w:rsidR="00EC434A" w:rsidRPr="00E872BD">
        <w:rPr>
          <w:rFonts w:ascii="Times New Roman" w:hAnsi="Times New Roman"/>
        </w:rPr>
        <w:t>problem. If this happens</w:t>
      </w:r>
      <w:r w:rsidRPr="00E872BD">
        <w:rPr>
          <w:rFonts w:ascii="Times New Roman" w:hAnsi="Times New Roman"/>
        </w:rPr>
        <w:t>, please try to install the transducer</w:t>
      </w:r>
      <w:r w:rsidR="00EC434A" w:rsidRPr="00E872BD">
        <w:rPr>
          <w:rFonts w:ascii="Times New Roman" w:hAnsi="Times New Roman"/>
        </w:rPr>
        <w:t>s</w:t>
      </w:r>
      <w:r w:rsidRPr="00E872BD">
        <w:rPr>
          <w:rFonts w:ascii="Times New Roman" w:hAnsi="Times New Roman"/>
        </w:rPr>
        <w:t xml:space="preserve"> with a different</w:t>
      </w:r>
      <w:r w:rsidR="00EC434A" w:rsidRPr="00E872BD">
        <w:rPr>
          <w:rFonts w:ascii="Times New Roman" w:hAnsi="Times New Roman"/>
        </w:rPr>
        <w:t xml:space="preserve"> installation</w:t>
      </w:r>
      <w:r w:rsidRPr="00E872BD">
        <w:rPr>
          <w:rFonts w:ascii="Times New Roman" w:hAnsi="Times New Roman"/>
        </w:rPr>
        <w:t xml:space="preserve"> configuration. For example, if </w:t>
      </w:r>
      <w:r w:rsidR="005641EA">
        <w:rPr>
          <w:rFonts w:ascii="Times New Roman" w:hAnsi="Times New Roman"/>
        </w:rPr>
        <w:t>a</w:t>
      </w:r>
      <w:r w:rsidR="005641EA" w:rsidRPr="00E872BD">
        <w:rPr>
          <w:rFonts w:ascii="Times New Roman" w:hAnsi="Times New Roman"/>
        </w:rPr>
        <w:t xml:space="preserve"> </w:t>
      </w:r>
      <w:r w:rsidRPr="00E872BD">
        <w:rPr>
          <w:rFonts w:ascii="Times New Roman" w:hAnsi="Times New Roman"/>
        </w:rPr>
        <w:lastRenderedPageBreak/>
        <w:t>big number jump happens when the transducer</w:t>
      </w:r>
      <w:r w:rsidR="00EC434A" w:rsidRPr="00E872BD">
        <w:rPr>
          <w:rFonts w:ascii="Times New Roman" w:hAnsi="Times New Roman"/>
        </w:rPr>
        <w:t>s are</w:t>
      </w:r>
      <w:r w:rsidRPr="00E872BD">
        <w:rPr>
          <w:rFonts w:ascii="Times New Roman" w:hAnsi="Times New Roman"/>
        </w:rPr>
        <w:t xml:space="preserve"> installed with V-method, </w:t>
      </w:r>
      <w:r w:rsidR="00EC434A" w:rsidRPr="00E872BD">
        <w:rPr>
          <w:rFonts w:ascii="Times New Roman" w:hAnsi="Times New Roman"/>
        </w:rPr>
        <w:t xml:space="preserve">then, </w:t>
      </w:r>
      <w:r w:rsidRPr="00E872BD">
        <w:rPr>
          <w:rFonts w:ascii="Times New Roman" w:hAnsi="Times New Roman"/>
        </w:rPr>
        <w:t>try to install the transduce</w:t>
      </w:r>
      <w:r w:rsidR="00EC434A" w:rsidRPr="00E872BD">
        <w:rPr>
          <w:rFonts w:ascii="Times New Roman" w:hAnsi="Times New Roman"/>
        </w:rPr>
        <w:t>rs</w:t>
      </w:r>
      <w:r w:rsidRPr="00E872BD">
        <w:rPr>
          <w:rFonts w:ascii="Times New Roman" w:hAnsi="Times New Roman"/>
        </w:rPr>
        <w:t xml:space="preserve"> with Z-method.</w:t>
      </w:r>
    </w:p>
    <w:p w:rsidR="00DF31F8" w:rsidRPr="003C3EF1" w:rsidRDefault="00DF31F8" w:rsidP="00EE2887">
      <w:pPr>
        <w:widowControl w:val="0"/>
        <w:spacing w:after="0"/>
        <w:jc w:val="both"/>
        <w:rPr>
          <w:rFonts w:ascii="Times New Roman" w:hAnsi="Times New Roman"/>
          <w:b/>
          <w:sz w:val="28"/>
          <w:szCs w:val="28"/>
        </w:rPr>
      </w:pPr>
    </w:p>
    <w:p w:rsidR="00577D04" w:rsidRDefault="009D5709" w:rsidP="00EE2887">
      <w:pPr>
        <w:pStyle w:val="Heading2"/>
        <w:jc w:val="both"/>
        <w:rPr>
          <w:rFonts w:ascii="Times New Roman" w:hAnsi="Times New Roman"/>
          <w:color w:val="auto"/>
          <w:sz w:val="24"/>
          <w:szCs w:val="24"/>
        </w:rPr>
      </w:pPr>
      <w:bookmarkStart w:id="170" w:name="_Toc486237351"/>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E22B5C">
        <w:rPr>
          <w:rFonts w:ascii="Times New Roman" w:hAnsi="Times New Roman"/>
          <w:color w:val="auto"/>
          <w:sz w:val="24"/>
          <w:szCs w:val="24"/>
        </w:rPr>
        <w:t>9</w:t>
      </w:r>
      <w:r w:rsidR="00577D04" w:rsidRPr="003C3EF1">
        <w:rPr>
          <w:rFonts w:ascii="Times New Roman" w:hAnsi="Times New Roman"/>
          <w:color w:val="auto"/>
          <w:sz w:val="24"/>
          <w:szCs w:val="24"/>
        </w:rPr>
        <w:t xml:space="preserve"> How to calibrate the</w:t>
      </w:r>
      <w:r w:rsidR="00475B0C" w:rsidRPr="003C3EF1">
        <w:rPr>
          <w:rFonts w:ascii="Times New Roman" w:hAnsi="Times New Roman"/>
          <w:color w:val="auto"/>
          <w:sz w:val="24"/>
          <w:szCs w:val="24"/>
        </w:rPr>
        <w:t xml:space="preserve"> flow meter</w:t>
      </w:r>
      <w:bookmarkEnd w:id="170"/>
    </w:p>
    <w:p w:rsidR="00475B0C" w:rsidRPr="003C3EF1" w:rsidRDefault="00475B0C" w:rsidP="00EE2887">
      <w:pPr>
        <w:pStyle w:val="ListParagraph"/>
        <w:widowControl w:val="0"/>
        <w:spacing w:after="0"/>
        <w:ind w:left="0"/>
        <w:jc w:val="both"/>
        <w:rPr>
          <w:rFonts w:ascii="Times New Roman" w:hAnsi="Times New Roman"/>
        </w:rPr>
      </w:pPr>
      <w:r w:rsidRPr="003C3EF1">
        <w:rPr>
          <w:rFonts w:ascii="Times New Roman" w:hAnsi="Times New Roman"/>
        </w:rPr>
        <w:t xml:space="preserve">There are 4 calibration functions for the </w:t>
      </w:r>
      <w:r w:rsidR="00D47DE3">
        <w:rPr>
          <w:rFonts w:ascii="Times New Roman" w:hAnsi="Times New Roman"/>
        </w:rPr>
        <w:t>EF40</w:t>
      </w:r>
      <w:r w:rsidRPr="003C3EF1">
        <w:rPr>
          <w:rFonts w:ascii="Times New Roman" w:hAnsi="Times New Roman"/>
        </w:rPr>
        <w:t xml:space="preserve">: </w:t>
      </w:r>
      <w:r w:rsidRPr="00E872BD">
        <w:rPr>
          <w:rFonts w:ascii="Times New Roman" w:hAnsi="Times New Roman"/>
        </w:rPr>
        <w:t>Zero Calibration</w:t>
      </w:r>
      <w:r w:rsidRPr="0073593E">
        <w:rPr>
          <w:rFonts w:ascii="Times New Roman" w:hAnsi="Times New Roman"/>
        </w:rPr>
        <w:t xml:space="preserve">, </w:t>
      </w:r>
      <w:r w:rsidRPr="00E872BD">
        <w:rPr>
          <w:rFonts w:ascii="Times New Roman" w:hAnsi="Times New Roman"/>
        </w:rPr>
        <w:t>Linear Calibration</w:t>
      </w:r>
      <w:r w:rsidRPr="0073593E">
        <w:rPr>
          <w:rFonts w:ascii="Times New Roman" w:hAnsi="Times New Roman"/>
        </w:rPr>
        <w:t xml:space="preserve">, </w:t>
      </w:r>
      <w:r w:rsidRPr="00E872BD">
        <w:rPr>
          <w:rFonts w:ascii="Times New Roman" w:hAnsi="Times New Roman"/>
        </w:rPr>
        <w:t xml:space="preserve">0/4-20 </w:t>
      </w:r>
      <w:proofErr w:type="spellStart"/>
      <w:r w:rsidRPr="00E872BD">
        <w:rPr>
          <w:rFonts w:ascii="Times New Roman" w:hAnsi="Times New Roman"/>
        </w:rPr>
        <w:t>mA</w:t>
      </w:r>
      <w:proofErr w:type="spellEnd"/>
      <w:r w:rsidRPr="00E872BD">
        <w:rPr>
          <w:rFonts w:ascii="Times New Roman" w:hAnsi="Times New Roman"/>
        </w:rPr>
        <w:t xml:space="preserve"> loop calibration,</w:t>
      </w:r>
      <w:r w:rsidRPr="0073593E">
        <w:rPr>
          <w:rFonts w:ascii="Times New Roman" w:hAnsi="Times New Roman"/>
        </w:rPr>
        <w:t xml:space="preserve"> and </w:t>
      </w:r>
      <w:r w:rsidRPr="00E872BD">
        <w:rPr>
          <w:rFonts w:ascii="Times New Roman" w:hAnsi="Times New Roman"/>
        </w:rPr>
        <w:t>temperature calibration</w:t>
      </w:r>
      <w:r w:rsidR="00F55F2E" w:rsidRPr="003C3EF1">
        <w:rPr>
          <w:rFonts w:ascii="Times New Roman" w:hAnsi="Times New Roman"/>
        </w:rPr>
        <w:t>.  These can be found by pressing the CAL key on the device.</w:t>
      </w:r>
    </w:p>
    <w:p w:rsidR="00F55F2E" w:rsidRPr="003C3EF1" w:rsidRDefault="00F55F2E"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For Zero Calibration, refer to Section 4.</w:t>
      </w:r>
      <w:r w:rsidR="00300AFD" w:rsidRPr="003C3EF1">
        <w:rPr>
          <w:rFonts w:ascii="Times New Roman" w:hAnsi="Times New Roman"/>
        </w:rPr>
        <w:t>1</w:t>
      </w:r>
      <w:r w:rsidR="00300AFD">
        <w:rPr>
          <w:rFonts w:ascii="Times New Roman" w:hAnsi="Times New Roman"/>
        </w:rPr>
        <w:t>0</w:t>
      </w:r>
      <w:r w:rsidRPr="003C3EF1">
        <w:rPr>
          <w:rFonts w:ascii="Times New Roman" w:hAnsi="Times New Roman"/>
        </w:rPr>
        <w:t>.</w:t>
      </w:r>
    </w:p>
    <w:p w:rsidR="00F55F2E" w:rsidRPr="003C3EF1" w:rsidRDefault="00F55F2E"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 xml:space="preserve">Linear and 0/4-20 </w:t>
      </w:r>
      <w:proofErr w:type="spellStart"/>
      <w:r w:rsidRPr="003C3EF1">
        <w:rPr>
          <w:rFonts w:ascii="Times New Roman" w:hAnsi="Times New Roman"/>
        </w:rPr>
        <w:t>mA</w:t>
      </w:r>
      <w:proofErr w:type="spellEnd"/>
      <w:r w:rsidRPr="003C3EF1">
        <w:rPr>
          <w:rFonts w:ascii="Times New Roman" w:hAnsi="Times New Roman"/>
        </w:rPr>
        <w:t xml:space="preserve"> loop </w:t>
      </w:r>
      <w:proofErr w:type="gramStart"/>
      <w:r w:rsidRPr="003C3EF1">
        <w:rPr>
          <w:rFonts w:ascii="Times New Roman" w:hAnsi="Times New Roman"/>
        </w:rPr>
        <w:t>calibration are</w:t>
      </w:r>
      <w:proofErr w:type="gramEnd"/>
      <w:r w:rsidRPr="003C3EF1">
        <w:rPr>
          <w:rFonts w:ascii="Times New Roman" w:hAnsi="Times New Roman"/>
        </w:rPr>
        <w:t xml:space="preserve"> unavailable at this time.  For updates, please contact Spire Metering at support@spiremt.com. </w:t>
      </w:r>
    </w:p>
    <w:p w:rsidR="009B785F" w:rsidRPr="003C3EF1" w:rsidRDefault="007E787A"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For Temperature Calibration, n</w:t>
      </w:r>
      <w:r w:rsidR="00033785" w:rsidRPr="003C3EF1">
        <w:rPr>
          <w:rFonts w:ascii="Times New Roman" w:hAnsi="Times New Roman"/>
        </w:rPr>
        <w:t>ormally, ther</w:t>
      </w:r>
      <w:r w:rsidRPr="003C3EF1">
        <w:rPr>
          <w:rFonts w:ascii="Times New Roman" w:hAnsi="Times New Roman"/>
        </w:rPr>
        <w:t>e</w:t>
      </w:r>
      <w:r w:rsidR="00033785" w:rsidRPr="003C3EF1">
        <w:rPr>
          <w:rFonts w:ascii="Times New Roman" w:hAnsi="Times New Roman"/>
        </w:rPr>
        <w:t xml:space="preserve"> is no need </w:t>
      </w:r>
      <w:r w:rsidRPr="003C3EF1">
        <w:rPr>
          <w:rFonts w:ascii="Times New Roman" w:hAnsi="Times New Roman"/>
        </w:rPr>
        <w:t>for calibration</w:t>
      </w:r>
      <w:r w:rsidR="00033785" w:rsidRPr="003C3EF1">
        <w:rPr>
          <w:rFonts w:ascii="Times New Roman" w:hAnsi="Times New Roman"/>
        </w:rPr>
        <w:t xml:space="preserve">, as the device is calibrated </w:t>
      </w:r>
      <w:r w:rsidR="00401A72">
        <w:rPr>
          <w:rFonts w:ascii="Times New Roman" w:hAnsi="Times New Roman"/>
        </w:rPr>
        <w:t>at</w:t>
      </w:r>
      <w:r w:rsidR="00401A72" w:rsidRPr="003C3EF1">
        <w:rPr>
          <w:rFonts w:ascii="Times New Roman" w:hAnsi="Times New Roman"/>
        </w:rPr>
        <w:t xml:space="preserve"> </w:t>
      </w:r>
      <w:r w:rsidR="00033785" w:rsidRPr="003C3EF1">
        <w:rPr>
          <w:rFonts w:ascii="Times New Roman" w:hAnsi="Times New Roman"/>
        </w:rPr>
        <w:t>the factory.  In case you need to re-calibrate the sensors, contact Spire Metering at support@spiremt.com.</w:t>
      </w:r>
    </w:p>
    <w:p w:rsidR="00577D04" w:rsidRPr="003C3EF1" w:rsidRDefault="009B785F" w:rsidP="00EE2887">
      <w:pPr>
        <w:jc w:val="both"/>
        <w:rPr>
          <w:rFonts w:ascii="Times New Roman" w:hAnsi="Times New Roman"/>
        </w:rPr>
      </w:pPr>
      <w:r w:rsidRPr="003C3EF1">
        <w:rPr>
          <w:rFonts w:ascii="Times New Roman" w:hAnsi="Times New Roman"/>
        </w:rPr>
        <w:br w:type="page"/>
      </w:r>
    </w:p>
    <w:p w:rsidR="00577D04" w:rsidRPr="003C3EF1" w:rsidRDefault="0032739F" w:rsidP="00B550FA">
      <w:pPr>
        <w:pStyle w:val="Heading1"/>
        <w:numPr>
          <w:ilvl w:val="0"/>
          <w:numId w:val="13"/>
        </w:numPr>
        <w:jc w:val="center"/>
        <w:rPr>
          <w:rFonts w:ascii="Times New Roman" w:hAnsi="Times New Roman" w:cs="Times New Roman"/>
          <w:color w:val="auto"/>
          <w:sz w:val="40"/>
          <w:szCs w:val="40"/>
        </w:rPr>
      </w:pPr>
      <w:bookmarkStart w:id="171" w:name="_Toc486237352"/>
      <w:bookmarkStart w:id="172" w:name="OLE_LINK1"/>
      <w:bookmarkStart w:id="173" w:name="OLE_LINK2"/>
      <w:r w:rsidRPr="003C3EF1">
        <w:rPr>
          <w:rFonts w:ascii="Times New Roman" w:hAnsi="Times New Roman" w:cs="Times New Roman"/>
          <w:color w:val="auto"/>
          <w:sz w:val="40"/>
          <w:szCs w:val="40"/>
        </w:rPr>
        <w:lastRenderedPageBreak/>
        <w:t>Menu Window Details</w:t>
      </w:r>
      <w:bookmarkEnd w:id="171"/>
    </w:p>
    <w:p w:rsidR="006E78E4" w:rsidRPr="003C3EF1" w:rsidRDefault="006E78E4" w:rsidP="006E78E4">
      <w:pPr>
        <w:pStyle w:val="Heading1"/>
        <w:ind w:left="720"/>
        <w:rPr>
          <w:rFonts w:ascii="Times New Roman" w:hAnsi="Times New Roman" w:cs="Times New Roman"/>
          <w:color w:val="auto"/>
          <w:sz w:val="40"/>
          <w:szCs w:val="40"/>
        </w:rPr>
      </w:pPr>
    </w:p>
    <w:tbl>
      <w:tblPr>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62"/>
        <w:gridCol w:w="1106"/>
        <w:gridCol w:w="1559"/>
        <w:gridCol w:w="916"/>
        <w:gridCol w:w="218"/>
        <w:gridCol w:w="171"/>
        <w:gridCol w:w="421"/>
        <w:gridCol w:w="4795"/>
        <w:tblGridChange w:id="174">
          <w:tblGrid>
            <w:gridCol w:w="562"/>
            <w:gridCol w:w="1106"/>
            <w:gridCol w:w="1559"/>
            <w:gridCol w:w="916"/>
            <w:gridCol w:w="218"/>
            <w:gridCol w:w="171"/>
            <w:gridCol w:w="421"/>
            <w:gridCol w:w="4795"/>
          </w:tblGrid>
        </w:tblGridChange>
      </w:tblGrid>
      <w:tr w:rsidR="00F403DF" w:rsidRPr="00EF7978" w:rsidTr="00EF7978">
        <w:tc>
          <w:tcPr>
            <w:tcW w:w="562" w:type="dxa"/>
            <w:shd w:val="clear" w:color="auto" w:fill="auto"/>
          </w:tcPr>
          <w:p w:rsidR="009951DE" w:rsidRPr="00EF7978" w:rsidRDefault="009951DE" w:rsidP="00EF7978">
            <w:pPr>
              <w:spacing w:after="0"/>
              <w:rPr>
                <w:rFonts w:ascii="Times New Roman" w:hAnsi="Times New Roman"/>
                <w:b/>
                <w:sz w:val="18"/>
                <w:szCs w:val="18"/>
              </w:rPr>
            </w:pPr>
            <w:r w:rsidRPr="00EF7978">
              <w:rPr>
                <w:rFonts w:ascii="Times New Roman" w:hAnsi="Times New Roman"/>
                <w:b/>
                <w:sz w:val="18"/>
                <w:szCs w:val="18"/>
              </w:rPr>
              <w:t>Key</w:t>
            </w:r>
          </w:p>
        </w:tc>
        <w:tc>
          <w:tcPr>
            <w:tcW w:w="1106" w:type="dxa"/>
            <w:shd w:val="clear" w:color="auto" w:fill="auto"/>
          </w:tcPr>
          <w:p w:rsidR="009951DE" w:rsidRPr="00EF7978" w:rsidRDefault="009951DE" w:rsidP="00EF7978">
            <w:pPr>
              <w:spacing w:after="0"/>
              <w:rPr>
                <w:rFonts w:ascii="Times New Roman" w:hAnsi="Times New Roman"/>
                <w:b/>
                <w:sz w:val="18"/>
                <w:szCs w:val="18"/>
              </w:rPr>
            </w:pPr>
            <w:r w:rsidRPr="00EF7978">
              <w:rPr>
                <w:rFonts w:ascii="Times New Roman" w:hAnsi="Times New Roman"/>
                <w:b/>
                <w:sz w:val="18"/>
                <w:szCs w:val="18"/>
              </w:rPr>
              <w:t>Sub-Key</w:t>
            </w:r>
          </w:p>
        </w:tc>
        <w:tc>
          <w:tcPr>
            <w:tcW w:w="2864" w:type="dxa"/>
            <w:gridSpan w:val="4"/>
            <w:shd w:val="clear" w:color="auto" w:fill="auto"/>
          </w:tcPr>
          <w:p w:rsidR="009951DE" w:rsidRPr="00EF7978" w:rsidRDefault="009951DE" w:rsidP="00EF7978">
            <w:pPr>
              <w:spacing w:after="0"/>
              <w:jc w:val="center"/>
              <w:rPr>
                <w:rFonts w:ascii="Times New Roman" w:hAnsi="Times New Roman"/>
                <w:b/>
                <w:sz w:val="18"/>
                <w:szCs w:val="18"/>
              </w:rPr>
            </w:pPr>
            <w:r w:rsidRPr="00EF7978">
              <w:rPr>
                <w:rFonts w:ascii="Times New Roman" w:hAnsi="Times New Roman"/>
                <w:b/>
                <w:sz w:val="18"/>
                <w:szCs w:val="18"/>
              </w:rPr>
              <w:t>Window Number</w:t>
            </w:r>
          </w:p>
        </w:tc>
        <w:tc>
          <w:tcPr>
            <w:tcW w:w="5216" w:type="dxa"/>
            <w:gridSpan w:val="2"/>
            <w:shd w:val="clear" w:color="auto" w:fill="auto"/>
          </w:tcPr>
          <w:p w:rsidR="009951DE" w:rsidRPr="00EF7978" w:rsidRDefault="009951DE" w:rsidP="00EF7978">
            <w:pPr>
              <w:spacing w:after="0"/>
              <w:jc w:val="center"/>
              <w:rPr>
                <w:rFonts w:ascii="Times New Roman" w:hAnsi="Times New Roman"/>
                <w:b/>
                <w:sz w:val="18"/>
                <w:szCs w:val="18"/>
              </w:rPr>
            </w:pPr>
            <w:r w:rsidRPr="00EF7978">
              <w:rPr>
                <w:rFonts w:ascii="Times New Roman" w:hAnsi="Times New Roman"/>
                <w:b/>
                <w:sz w:val="18"/>
                <w:szCs w:val="18"/>
              </w:rPr>
              <w:t>Function</w:t>
            </w:r>
          </w:p>
        </w:tc>
      </w:tr>
      <w:tr w:rsidR="00F403DF" w:rsidRPr="00EF7978" w:rsidTr="00EF7978">
        <w:tc>
          <w:tcPr>
            <w:tcW w:w="562"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SET</w:t>
            </w: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Quick Start</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 1: Select Mounting Site</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S1:Select Site</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Window for providing instructions on selecting a mounting site: </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Pipe is full</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Straight pipe: 10D upstream, 5D downstream</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Vertical pipe: Flow must go up.</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Horizontal pipe: Transducers must be on the side of pipe.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 2: Set Pipe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S2a: Enter Outer Diameter</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entering the outer diameter of the pipe</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Valid range: 0 to 6000mm.</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S2b</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pipe wall thickness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S2c</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pipe material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pipe materials (no need to enter the material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carbon steel (2) stainless steel (3) cast iron (4) ductile iron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copper (6) PVC (7) aluminum (8) asbestos</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(9) fiberglass  (10) 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S2d</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liner material. Select none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For pipes without any liner. Standard liner materials (no need to enter liner sound speed) include:</w:t>
            </w:r>
          </w:p>
          <w:p w:rsidR="009951DE" w:rsidRPr="00EF7978" w:rsidRDefault="00CF7EA4" w:rsidP="00EF7978">
            <w:pPr>
              <w:autoSpaceDE w:val="0"/>
              <w:autoSpaceDN w:val="0"/>
              <w:adjustRightInd w:val="0"/>
              <w:spacing w:after="0"/>
              <w:rPr>
                <w:rFonts w:ascii="Times New Roman" w:hAnsi="Times New Roman"/>
                <w:sz w:val="18"/>
                <w:szCs w:val="18"/>
              </w:rPr>
            </w:pPr>
            <w:r>
              <w:rPr>
                <w:rFonts w:ascii="Times New Roman" w:hAnsi="Times New Roman"/>
                <w:sz w:val="18"/>
                <w:szCs w:val="18"/>
              </w:rPr>
              <w:t xml:space="preserve">(2) Tar Epoxy (3) Rubber (4) </w:t>
            </w:r>
            <w:r w:rsidR="00D87CBD">
              <w:rPr>
                <w:rFonts w:ascii="Times New Roman" w:hAnsi="Times New Roman"/>
                <w:sz w:val="18"/>
                <w:szCs w:val="18"/>
              </w:rPr>
              <w:t>Mortar</w:t>
            </w:r>
            <w:r w:rsidR="009951DE" w:rsidRPr="00EF7978">
              <w:rPr>
                <w:rFonts w:ascii="Times New Roman" w:hAnsi="Times New Roman"/>
                <w:sz w:val="18"/>
                <w:szCs w:val="18"/>
              </w:rPr>
              <w:t xml:space="preserve"> (5) Polypropylene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Polystryol (7)Polystyrene (8) Polyester (9) Polyethylene</w:t>
            </w:r>
          </w:p>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 xml:space="preserve">(10) Ebonite (11) Teflon  </w:t>
            </w:r>
            <w:r w:rsidRPr="00EF7978">
              <w:rPr>
                <w:rFonts w:ascii="Times New Roman" w:hAnsi="Times New Roman"/>
                <w:sz w:val="18"/>
                <w:szCs w:val="18"/>
                <w:lang w:eastAsia="zh-CN"/>
              </w:rPr>
              <w:t>（</w:t>
            </w:r>
            <w:r w:rsidRPr="00EF7978">
              <w:rPr>
                <w:rFonts w:ascii="Times New Roman" w:hAnsi="Times New Roman"/>
                <w:sz w:val="18"/>
                <w:szCs w:val="18"/>
                <w:lang w:eastAsia="zh-CN"/>
              </w:rPr>
              <w:t>12</w:t>
            </w:r>
            <w:r w:rsidRPr="00EF7978">
              <w:rPr>
                <w:rFonts w:ascii="Times New Roman" w:hAnsi="Times New Roman"/>
                <w:sz w:val="18"/>
                <w:szCs w:val="18"/>
                <w:lang w:eastAsia="zh-CN"/>
              </w:rPr>
              <w:t>）</w:t>
            </w:r>
            <w:r w:rsidRPr="00EF7978">
              <w:rPr>
                <w:rFonts w:ascii="Times New Roman" w:hAnsi="Times New Roman"/>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Step3: Set Fluid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S3a</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fluid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For standard liquids (no need to enter liquid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Water (2) Sea Water (3) Kerosene (4) Gasoline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Fuel oil (6) Crude Oil (7) Propane at -45</w:t>
            </w:r>
            <w:r w:rsidRPr="00EF7978">
              <w:rPr>
                <w:rFonts w:ascii="SimSun" w:hAnsi="SimSun" w:cs="SimSun" w:hint="eastAsia"/>
                <w:sz w:val="20"/>
                <w:szCs w:val="20"/>
                <w:shd w:val="clear" w:color="auto" w:fill="FFFFFF"/>
              </w:rPr>
              <w:t>℃</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Butane at 0</w:t>
            </w:r>
            <w:r w:rsidRPr="00EF7978">
              <w:rPr>
                <w:rFonts w:ascii="SimSun" w:hAnsi="SimSun" w:cs="SimSun" w:hint="eastAsia"/>
                <w:sz w:val="20"/>
                <w:szCs w:val="20"/>
                <w:shd w:val="clear" w:color="auto" w:fill="FFFFFF"/>
              </w:rPr>
              <w:t>℃</w:t>
            </w:r>
            <w:r w:rsidRPr="00EF7978">
              <w:rPr>
                <w:rFonts w:ascii="Times New Roman" w:hAnsi="Times New Roman"/>
                <w:sz w:val="18"/>
                <w:szCs w:val="18"/>
              </w:rPr>
              <w:t xml:space="preserve"> (9)Other liquids (10) Diesel Oil (11)Castor Oil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(12)Peanut Oil (13) #90 Gasoline (14) #93 Gasoline (15) Alcohol</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(16) Hot water at 125</w:t>
            </w:r>
            <w:r w:rsidRPr="00EF7978">
              <w:rPr>
                <w:rFonts w:ascii="SimSun" w:hAnsi="SimSun" w:cs="SimSun" w:hint="eastAsia"/>
                <w:sz w:val="20"/>
                <w:szCs w:val="20"/>
                <w:shd w:val="clear" w:color="auto" w:fill="FFFFFF"/>
              </w:rPr>
              <w: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Step4: Set Transducer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S4a</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transducer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There are 30 different types of transducers for selection.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The user needs to configure the 3 transducer parameters. </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S4b</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transducer mounting methods</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Four methods can be selected: </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(0) V-method (1) Z-method (2) N-method (3) W-method</w:t>
            </w:r>
          </w:p>
        </w:tc>
      </w:tr>
      <w:tr w:rsidR="00F403DF" w:rsidRPr="00EF7978" w:rsidTr="002146D7">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Change w:id="175" w:author="Robert Goss" w:date="2017-08-23T14:46:00Z">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
          </w:tblPrExChange>
        </w:tblPrEx>
        <w:trPr>
          <w:trHeight w:val="707"/>
        </w:trPr>
        <w:tc>
          <w:tcPr>
            <w:tcW w:w="562" w:type="dxa"/>
            <w:vMerge/>
            <w:shd w:val="clear" w:color="auto" w:fill="auto"/>
            <w:tcPrChange w:id="176" w:author="Robert Goss" w:date="2017-08-23T14:46:00Z">
              <w:tcPr>
                <w:tcW w:w="562" w:type="dxa"/>
                <w:vMerge/>
                <w:shd w:val="clear" w:color="auto" w:fill="auto"/>
              </w:tcPr>
            </w:tcPrChange>
          </w:tcPr>
          <w:p w:rsidR="009951DE" w:rsidRPr="00EF7978" w:rsidRDefault="009951DE" w:rsidP="00EF7978">
            <w:pPr>
              <w:spacing w:after="0"/>
              <w:rPr>
                <w:rFonts w:ascii="Times New Roman" w:hAnsi="Times New Roman"/>
                <w:sz w:val="18"/>
                <w:szCs w:val="18"/>
              </w:rPr>
            </w:pPr>
          </w:p>
        </w:tc>
        <w:tc>
          <w:tcPr>
            <w:tcW w:w="1106" w:type="dxa"/>
            <w:vMerge/>
            <w:shd w:val="clear" w:color="auto" w:fill="auto"/>
            <w:tcPrChange w:id="177" w:author="Robert Goss" w:date="2017-08-23T14:46:00Z">
              <w:tcPr>
                <w:tcW w:w="1106" w:type="dxa"/>
                <w:vMerge/>
                <w:shd w:val="clear" w:color="auto" w:fill="auto"/>
              </w:tcPr>
            </w:tcPrChange>
          </w:tcPr>
          <w:p w:rsidR="009951DE" w:rsidRPr="00EF7978" w:rsidRDefault="009951DE" w:rsidP="00EF7978">
            <w:pPr>
              <w:spacing w:after="0"/>
              <w:rPr>
                <w:rFonts w:ascii="Times New Roman" w:hAnsi="Times New Roman"/>
                <w:sz w:val="18"/>
                <w:szCs w:val="18"/>
              </w:rPr>
            </w:pPr>
          </w:p>
        </w:tc>
        <w:tc>
          <w:tcPr>
            <w:tcW w:w="1559" w:type="dxa"/>
            <w:vMerge/>
            <w:shd w:val="clear" w:color="auto" w:fill="auto"/>
            <w:tcPrChange w:id="178" w:author="Robert Goss" w:date="2017-08-23T14:46:00Z">
              <w:tcPr>
                <w:tcW w:w="1559" w:type="dxa"/>
                <w:vMerge/>
                <w:shd w:val="clear" w:color="auto" w:fill="auto"/>
              </w:tcPr>
            </w:tcPrChange>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Change w:id="179" w:author="Robert Goss" w:date="2017-08-23T14:46:00Z">
              <w:tcPr>
                <w:tcW w:w="1305" w:type="dxa"/>
                <w:gridSpan w:val="3"/>
                <w:shd w:val="clear" w:color="auto" w:fill="auto"/>
              </w:tcPr>
            </w:tcPrChange>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S4c</w:t>
            </w:r>
          </w:p>
        </w:tc>
        <w:tc>
          <w:tcPr>
            <w:tcW w:w="5216" w:type="dxa"/>
            <w:gridSpan w:val="2"/>
            <w:shd w:val="clear" w:color="auto" w:fill="auto"/>
            <w:tcPrChange w:id="180" w:author="Robert Goss" w:date="2017-08-23T14:46:00Z">
              <w:tcPr>
                <w:tcW w:w="5216" w:type="dxa"/>
                <w:gridSpan w:val="2"/>
                <w:shd w:val="clear" w:color="auto" w:fill="auto"/>
              </w:tcPr>
            </w:tcPrChange>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flow rate scale factor. The factory default is ‘1’.</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Keep this value as ‘1’ when no calibration has been made.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Step5: Install Transducer Now</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S5a</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transducer mount distance and installation:</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a) Mark 2 spots of the same side on pipe surface, with the distance equal to the number shown. b) Sand &amp; clean the </w:t>
            </w:r>
            <w:proofErr w:type="gramStart"/>
            <w:r w:rsidRPr="00EF7978">
              <w:rPr>
                <w:rFonts w:ascii="Times New Roman" w:hAnsi="Times New Roman"/>
                <w:sz w:val="18"/>
                <w:szCs w:val="18"/>
              </w:rPr>
              <w:t>spots,</w:t>
            </w:r>
            <w:proofErr w:type="gramEnd"/>
            <w:r w:rsidRPr="00EF7978">
              <w:rPr>
                <w:rFonts w:ascii="Times New Roman" w:hAnsi="Times New Roman"/>
                <w:sz w:val="18"/>
                <w:szCs w:val="18"/>
              </w:rPr>
              <w:t xml:space="preserve"> make surface smooth. c) Put compound on transducer surface. d) Clamp transducer onto pipe. Cable towards outside. e) Finish wiring then power up.</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Step6: Verify</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verify the signal strength, signal quality and transit time ratio shown</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tabs>
                <w:tab w:val="left" w:pos="1457"/>
              </w:tabs>
              <w:spacing w:after="0"/>
              <w:rPr>
                <w:rFonts w:ascii="Times New Roman" w:hAnsi="Times New Roman"/>
                <w:sz w:val="18"/>
                <w:szCs w:val="18"/>
              </w:rPr>
            </w:pPr>
            <w:r w:rsidRPr="00EF7978">
              <w:rPr>
                <w:rFonts w:ascii="Times New Roman" w:hAnsi="Times New Roman"/>
                <w:sz w:val="18"/>
                <w:szCs w:val="18"/>
              </w:rPr>
              <w:t>Step7: Diagnose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Diagnose Triplet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S20</w:t>
            </w:r>
            <w:r w:rsidRPr="00EF7978">
              <w:rPr>
                <w:rFonts w:ascii="Times New Roman" w:hAnsi="Times New Roman"/>
                <w:sz w:val="18"/>
                <w:szCs w:val="18"/>
                <w:lang w:eastAsia="zh-CN"/>
              </w:rPr>
              <w:t>：</w:t>
            </w:r>
            <w:r w:rsidRPr="00EF7978">
              <w:rPr>
                <w:rFonts w:ascii="Times New Roman" w:hAnsi="Times New Roman"/>
                <w:sz w:val="18"/>
                <w:szCs w:val="18"/>
              </w:rPr>
              <w:t>Set Pipe</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S21: Set OD</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outer diameter of the pipe. Valid range: 0 to 6000mm.</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S22: Set Wall Thickness</w:t>
            </w:r>
          </w:p>
        </w:tc>
        <w:tc>
          <w:tcPr>
            <w:tcW w:w="6521" w:type="dxa"/>
            <w:gridSpan w:val="5"/>
            <w:shd w:val="clear" w:color="auto" w:fill="auto"/>
          </w:tcPr>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Window for entering the pipe wall thickness.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S23: Set ID</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entering the inner diameter of the pipe. If pipe outer diameter and wall thickness are entered correctly, the inner diameter will be calculated automatically, thus no need to change anything in this window.</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S24: Pipe Material</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pipe material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pipe materials (no need to enter the material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carbon steel (2) stainless steel (3) cast iron (4) ductile iron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copper (6) PVC (7) aluminum (8) asbestos</w:t>
            </w:r>
          </w:p>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(9) fiberglass</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 xml:space="preserve"> </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10</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S25: Set Liner</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liner material. Select none for pipes without any liner.</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liner materials (no need to enter liner sound speed) include:</w:t>
            </w:r>
          </w:p>
          <w:p w:rsidR="0002205C" w:rsidRPr="00EF7978" w:rsidRDefault="009951DE" w:rsidP="0002205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(1) </w:t>
            </w:r>
            <w:r w:rsidR="00B01613">
              <w:rPr>
                <w:rFonts w:ascii="Times New Roman" w:hAnsi="Times New Roman"/>
                <w:sz w:val="18"/>
                <w:szCs w:val="18"/>
              </w:rPr>
              <w:t>No Liner</w:t>
            </w:r>
            <w:r w:rsidR="006F6FBB">
              <w:rPr>
                <w:rFonts w:ascii="Times New Roman" w:hAnsi="Times New Roman" w:hint="eastAsia"/>
                <w:sz w:val="18"/>
                <w:szCs w:val="18"/>
                <w:lang w:eastAsia="zh-CN"/>
              </w:rPr>
              <w:t xml:space="preserve">  </w:t>
            </w:r>
            <w:r w:rsidR="0002205C">
              <w:rPr>
                <w:rFonts w:ascii="Times New Roman" w:hAnsi="Times New Roman"/>
                <w:sz w:val="18"/>
                <w:szCs w:val="18"/>
              </w:rPr>
              <w:t xml:space="preserve">(2) Tar Epoxy (3) Rubber (4) </w:t>
            </w:r>
            <w:r w:rsidR="00D87CBD">
              <w:rPr>
                <w:rFonts w:ascii="Times New Roman" w:hAnsi="Times New Roman"/>
                <w:sz w:val="18"/>
                <w:szCs w:val="18"/>
              </w:rPr>
              <w:t>Mortar</w:t>
            </w:r>
            <w:r w:rsidR="0002205C" w:rsidRPr="00EF7978">
              <w:rPr>
                <w:rFonts w:ascii="Times New Roman" w:hAnsi="Times New Roman"/>
                <w:sz w:val="18"/>
                <w:szCs w:val="18"/>
              </w:rPr>
              <w:t xml:space="preserve"> (5) Polypropylene</w:t>
            </w:r>
          </w:p>
          <w:p w:rsidR="0002205C" w:rsidRPr="00EF7978" w:rsidRDefault="0002205C" w:rsidP="0002205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Polystryol (7)Polystyrene (8) Polyester (9) Polyethylene</w:t>
            </w:r>
          </w:p>
          <w:p w:rsidR="009951DE" w:rsidRPr="00EF7978" w:rsidRDefault="0002205C" w:rsidP="0002205C">
            <w:pPr>
              <w:spacing w:after="0"/>
              <w:rPr>
                <w:rFonts w:ascii="Times New Roman" w:hAnsi="Times New Roman"/>
                <w:sz w:val="18"/>
                <w:szCs w:val="18"/>
              </w:rPr>
            </w:pPr>
            <w:r w:rsidRPr="00EF7978">
              <w:rPr>
                <w:rFonts w:ascii="Times New Roman" w:hAnsi="Times New Roman"/>
                <w:sz w:val="18"/>
                <w:szCs w:val="18"/>
              </w:rPr>
              <w:t xml:space="preserve">(10) Ebonite (11) Teflon  </w:t>
            </w:r>
            <w:r w:rsidRPr="00EF7978">
              <w:rPr>
                <w:rFonts w:ascii="Times New Roman" w:hAnsi="Times New Roman"/>
                <w:sz w:val="18"/>
                <w:szCs w:val="18"/>
                <w:lang w:eastAsia="zh-CN"/>
              </w:rPr>
              <w:t>（</w:t>
            </w:r>
            <w:r w:rsidRPr="00EF7978">
              <w:rPr>
                <w:rFonts w:ascii="Times New Roman" w:hAnsi="Times New Roman"/>
                <w:sz w:val="18"/>
                <w:szCs w:val="18"/>
                <w:lang w:eastAsia="zh-CN"/>
              </w:rPr>
              <w:t>12</w:t>
            </w:r>
            <w:r w:rsidRPr="00EF7978">
              <w:rPr>
                <w:rFonts w:ascii="Times New Roman" w:hAnsi="Times New Roman"/>
                <w:sz w:val="18"/>
                <w:szCs w:val="18"/>
                <w:lang w:eastAsia="zh-CN"/>
              </w:rPr>
              <w:t>）</w:t>
            </w:r>
            <w:r w:rsidRPr="00EF7978">
              <w:rPr>
                <w:rFonts w:ascii="Times New Roman" w:hAnsi="Times New Roman"/>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S30:Set Fluid</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S31: Fluid Type</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fluid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For standard liquids (no need to enter liquid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Water (2) Sea Water (3) Kerosene (4) Gasoline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Fuel oil (6) Crude Oil (7) Propane at -45</w:t>
            </w:r>
            <w:r w:rsidRPr="00EF7978">
              <w:rPr>
                <w:rFonts w:ascii="SimSun" w:hAnsi="SimSun" w:cs="SimSun" w:hint="eastAsia"/>
                <w:sz w:val="20"/>
                <w:szCs w:val="20"/>
                <w:shd w:val="clear" w:color="auto" w:fill="FFFFFF"/>
              </w:rPr>
              <w:t>℃</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Butane at 0</w:t>
            </w:r>
            <w:r w:rsidRPr="00EF7978">
              <w:rPr>
                <w:rFonts w:ascii="SimSun" w:hAnsi="SimSun" w:cs="SimSun" w:hint="eastAsia"/>
                <w:sz w:val="20"/>
                <w:szCs w:val="20"/>
                <w:shd w:val="clear" w:color="auto" w:fill="FFFFFF"/>
              </w:rPr>
              <w:t>℃</w:t>
            </w:r>
            <w:r w:rsidRPr="00EF7978">
              <w:rPr>
                <w:rFonts w:ascii="Times New Roman" w:hAnsi="Times New Roman"/>
                <w:sz w:val="18"/>
                <w:szCs w:val="18"/>
              </w:rPr>
              <w:t xml:space="preserve"> (9)Other liquids (10) Diesel Oil (11)Castor Oil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(11)Peanut Oil (12) #90 Gasoline (13) #93 Gasoline (14) Alcohol</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(15) Hot water at 125</w:t>
            </w:r>
            <w:r w:rsidRPr="00EF7978">
              <w:rPr>
                <w:rFonts w:ascii="SimSun" w:hAnsi="SimSun" w:cs="SimSun" w:hint="eastAsia"/>
                <w:sz w:val="20"/>
                <w:szCs w:val="20"/>
                <w:shd w:val="clear" w:color="auto" w:fill="FFFFFF"/>
              </w:rPr>
              <w: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S32: Sound Speed</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sound speed of non-standard liner materials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S33: Viscosity</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viscosity of non-standard liquids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S40:Set Transducer</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S41:Transducer Type</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transducer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There are 31 different types of transducers for selection. If the π type spool-piece transducers are used, the user needs to configure the 3 transducer parameters. Otherwise, the user needs to configure the 4 transducer parameters.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S42: Mount Method</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transducer mounting methods</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Four methods can be selected:</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 V-method (2) Z-method (3) N-method (4) W-method</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S43: Mount Space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display the transducer mounting space or distance.</w:t>
            </w:r>
          </w:p>
        </w:tc>
      </w:tr>
      <w:tr w:rsidR="00390DEB" w:rsidRPr="00EF7978" w:rsidTr="00EF7978">
        <w:trPr>
          <w:ins w:id="181" w:author="Robert Goss" w:date="2017-08-23T14:56:00Z"/>
        </w:trPr>
        <w:tc>
          <w:tcPr>
            <w:tcW w:w="562" w:type="dxa"/>
            <w:vMerge/>
            <w:shd w:val="clear" w:color="auto" w:fill="auto"/>
          </w:tcPr>
          <w:p w:rsidR="00390DEB" w:rsidRPr="00EF7978" w:rsidRDefault="00390DEB" w:rsidP="00EF7978">
            <w:pPr>
              <w:spacing w:after="0"/>
              <w:rPr>
                <w:ins w:id="182" w:author="Robert Goss" w:date="2017-08-23T14:56:00Z"/>
                <w:rFonts w:ascii="Times New Roman" w:hAnsi="Times New Roman"/>
                <w:sz w:val="18"/>
                <w:szCs w:val="18"/>
              </w:rPr>
            </w:pPr>
          </w:p>
        </w:tc>
        <w:tc>
          <w:tcPr>
            <w:tcW w:w="1106" w:type="dxa"/>
            <w:vMerge/>
            <w:shd w:val="clear" w:color="auto" w:fill="auto"/>
          </w:tcPr>
          <w:p w:rsidR="00390DEB" w:rsidRPr="00EF7978" w:rsidRDefault="00390DEB" w:rsidP="00EF7978">
            <w:pPr>
              <w:spacing w:after="0"/>
              <w:rPr>
                <w:ins w:id="183" w:author="Robert Goss" w:date="2017-08-23T14:56:00Z"/>
                <w:rFonts w:ascii="Times New Roman" w:hAnsi="Times New Roman"/>
                <w:sz w:val="18"/>
                <w:szCs w:val="18"/>
              </w:rPr>
            </w:pPr>
          </w:p>
        </w:tc>
        <w:tc>
          <w:tcPr>
            <w:tcW w:w="1559" w:type="dxa"/>
            <w:shd w:val="clear" w:color="auto" w:fill="auto"/>
          </w:tcPr>
          <w:p w:rsidR="00390DEB" w:rsidRPr="00EF7978" w:rsidRDefault="00390DEB" w:rsidP="00EF7978">
            <w:pPr>
              <w:spacing w:after="0"/>
              <w:rPr>
                <w:ins w:id="184" w:author="Robert Goss" w:date="2017-08-23T14:56:00Z"/>
                <w:rFonts w:ascii="Times New Roman" w:hAnsi="Times New Roman"/>
                <w:sz w:val="18"/>
                <w:szCs w:val="18"/>
              </w:rPr>
            </w:pPr>
            <w:r w:rsidRPr="00EF7978">
              <w:rPr>
                <w:rFonts w:ascii="Times New Roman" w:hAnsi="Times New Roman"/>
                <w:sz w:val="18"/>
                <w:szCs w:val="18"/>
              </w:rPr>
              <w:t>S44: Scale Factor</w:t>
            </w:r>
          </w:p>
        </w:tc>
        <w:tc>
          <w:tcPr>
            <w:tcW w:w="6521" w:type="dxa"/>
            <w:gridSpan w:val="5"/>
            <w:shd w:val="clear" w:color="auto" w:fill="auto"/>
          </w:tcPr>
          <w:p w:rsidR="00390DEB" w:rsidRPr="00EF7978" w:rsidRDefault="00390DEB" w:rsidP="00390DEB">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flow rate scale factor. The factory default is ‘1’.</w:t>
            </w:r>
          </w:p>
          <w:p w:rsidR="00390DEB" w:rsidRPr="00EF7978" w:rsidRDefault="00390DEB" w:rsidP="00390DEB">
            <w:pPr>
              <w:spacing w:after="0"/>
              <w:rPr>
                <w:ins w:id="185" w:author="Robert Goss" w:date="2017-08-23T14:56:00Z"/>
                <w:rFonts w:ascii="Times New Roman" w:hAnsi="Times New Roman"/>
                <w:sz w:val="18"/>
                <w:szCs w:val="18"/>
              </w:rPr>
            </w:pPr>
            <w:r w:rsidRPr="00EF7978">
              <w:rPr>
                <w:rFonts w:ascii="Times New Roman" w:hAnsi="Times New Roman"/>
                <w:sz w:val="18"/>
                <w:szCs w:val="18"/>
              </w:rPr>
              <w:t>Keep this value as ‘1’ when no calibration has been made.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390DEB" w:rsidP="00EF7978">
            <w:pPr>
              <w:spacing w:after="0"/>
              <w:rPr>
                <w:rFonts w:ascii="Times New Roman" w:hAnsi="Times New Roman"/>
                <w:sz w:val="18"/>
                <w:szCs w:val="18"/>
              </w:rPr>
            </w:pPr>
            <w:r>
              <w:rPr>
                <w:rFonts w:ascii="Times New Roman" w:hAnsi="Times New Roman"/>
                <w:sz w:val="18"/>
                <w:szCs w:val="18"/>
              </w:rPr>
              <w:t>S45:Mat correction</w:t>
            </w:r>
          </w:p>
        </w:tc>
        <w:tc>
          <w:tcPr>
            <w:tcW w:w="6521" w:type="dxa"/>
            <w:gridSpan w:val="5"/>
            <w:shd w:val="clear" w:color="auto" w:fill="auto"/>
          </w:tcPr>
          <w:p w:rsidR="002146D7" w:rsidRPr="00EF7978" w:rsidRDefault="00390DEB" w:rsidP="00EF7978">
            <w:pPr>
              <w:spacing w:after="0"/>
              <w:rPr>
                <w:rFonts w:ascii="Times New Roman" w:hAnsi="Times New Roman"/>
                <w:sz w:val="18"/>
                <w:szCs w:val="18"/>
              </w:rPr>
            </w:pPr>
            <w:r>
              <w:rPr>
                <w:rFonts w:ascii="Times New Roman" w:hAnsi="Times New Roman"/>
                <w:sz w:val="18"/>
                <w:szCs w:val="18"/>
              </w:rPr>
              <w:t>“</w:t>
            </w:r>
            <w:r w:rsidRPr="00793D3F">
              <w:rPr>
                <w:rFonts w:ascii="Times New Roman" w:hAnsi="Times New Roman"/>
                <w:b/>
                <w:sz w:val="18"/>
                <w:szCs w:val="18"/>
              </w:rPr>
              <w:t>Factory only</w:t>
            </w:r>
            <w:r>
              <w:rPr>
                <w:rFonts w:ascii="Times New Roman" w:hAnsi="Times New Roman"/>
                <w:sz w:val="18"/>
                <w:szCs w:val="18"/>
              </w:rPr>
              <w:t>” password protected input.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S50:Set Filter</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S51: Damping Filter</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damping constant.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S52: Low Flow Cutoff </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velocity cutoff for noise flow.</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S53: </w:t>
            </w:r>
            <w:proofErr w:type="spellStart"/>
            <w:r w:rsidRPr="00EF7978">
              <w:rPr>
                <w:rFonts w:ascii="Times New Roman" w:hAnsi="Times New Roman"/>
                <w:sz w:val="18"/>
                <w:szCs w:val="18"/>
              </w:rPr>
              <w:t>PoorSig</w:t>
            </w:r>
            <w:proofErr w:type="spellEnd"/>
            <w:r w:rsidRPr="00EF7978">
              <w:rPr>
                <w:rFonts w:ascii="Times New Roman" w:hAnsi="Times New Roman"/>
                <w:sz w:val="18"/>
                <w:szCs w:val="18"/>
              </w:rPr>
              <w:t xml:space="preserve"> Filter</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poor signal filter.  If last reading was acceptable, select (1) Yes.  If last reading was not acceptable, select (2) No.</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S54: Empty Pipe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establish setting for an empty pipe. During normal operation, pipe should be full.</w:t>
            </w:r>
          </w:p>
        </w:tc>
      </w:tr>
      <w:tr w:rsidR="00D050D6" w:rsidRPr="00EF7978" w:rsidTr="00EF7978">
        <w:tc>
          <w:tcPr>
            <w:tcW w:w="562" w:type="dxa"/>
            <w:vMerge w:val="restart"/>
            <w:shd w:val="clear" w:color="auto" w:fill="auto"/>
          </w:tcPr>
          <w:p w:rsidR="00DE4B08" w:rsidRDefault="00D050D6" w:rsidP="00EF7978">
            <w:pPr>
              <w:spacing w:after="0"/>
              <w:ind w:left="360" w:hanging="360"/>
              <w:contextualSpacing/>
              <w:jc w:val="both"/>
              <w:rPr>
                <w:ins w:id="186" w:author="Robert Goss" w:date="2017-08-23T17:19:00Z"/>
                <w:rFonts w:ascii="Times New Roman" w:hAnsi="Times New Roman"/>
                <w:sz w:val="18"/>
                <w:szCs w:val="18"/>
              </w:rPr>
            </w:pPr>
            <w:r w:rsidRPr="00EF7978">
              <w:rPr>
                <w:rFonts w:ascii="Times New Roman" w:hAnsi="Times New Roman"/>
                <w:sz w:val="18"/>
                <w:szCs w:val="18"/>
              </w:rPr>
              <w:t>L</w:t>
            </w:r>
          </w:p>
          <w:p w:rsidR="00D050D6" w:rsidRPr="00EF7978" w:rsidRDefault="00D050D6" w:rsidP="00EF7978">
            <w:pPr>
              <w:spacing w:after="0"/>
              <w:ind w:left="360" w:hanging="360"/>
              <w:contextualSpacing/>
              <w:jc w:val="both"/>
              <w:rPr>
                <w:rFonts w:ascii="Times New Roman" w:hAnsi="Times New Roman"/>
                <w:sz w:val="18"/>
                <w:szCs w:val="18"/>
                <w:lang w:eastAsia="zh-CN"/>
              </w:rPr>
            </w:pPr>
            <w:r w:rsidRPr="00EF7978">
              <w:rPr>
                <w:rFonts w:ascii="Times New Roman" w:hAnsi="Times New Roman" w:hint="eastAsia"/>
                <w:sz w:val="18"/>
                <w:szCs w:val="18"/>
                <w:lang w:eastAsia="zh-CN"/>
              </w:rPr>
              <w:t>O</w:t>
            </w:r>
          </w:p>
          <w:p w:rsidR="00D050D6" w:rsidRPr="00EF7978" w:rsidRDefault="00D050D6" w:rsidP="00EF7978">
            <w:pPr>
              <w:spacing w:after="0"/>
              <w:ind w:left="360" w:hanging="360"/>
              <w:contextualSpacing/>
              <w:jc w:val="both"/>
              <w:rPr>
                <w:rFonts w:ascii="Times New Roman" w:hAnsi="Times New Roman"/>
                <w:sz w:val="18"/>
                <w:szCs w:val="18"/>
              </w:rPr>
            </w:pPr>
            <w:r w:rsidRPr="00EF7978">
              <w:rPr>
                <w:rFonts w:ascii="Times New Roman" w:hAnsi="Times New Roman"/>
                <w:sz w:val="18"/>
                <w:szCs w:val="18"/>
              </w:rPr>
              <w:t>G</w:t>
            </w:r>
          </w:p>
        </w:tc>
        <w:tc>
          <w:tcPr>
            <w:tcW w:w="1106" w:type="dxa"/>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1</w:t>
            </w:r>
            <w:r w:rsidRPr="00EF7978">
              <w:rPr>
                <w:rFonts w:ascii="Times New Roman" w:hAnsi="Times New Roman"/>
                <w:sz w:val="18"/>
                <w:szCs w:val="18"/>
              </w:rPr>
              <w:t>0: Save To</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save recorded log to a customizable file name.</w:t>
            </w:r>
          </w:p>
        </w:tc>
      </w:tr>
      <w:tr w:rsidR="00D050D6" w:rsidRPr="00EF7978" w:rsidTr="00EF7978">
        <w:tc>
          <w:tcPr>
            <w:tcW w:w="562" w:type="dxa"/>
            <w:vMerge/>
            <w:shd w:val="clear" w:color="auto" w:fill="auto"/>
          </w:tcPr>
          <w:p w:rsidR="00D050D6" w:rsidRPr="00EF7978" w:rsidRDefault="00D050D6" w:rsidP="00EF7978">
            <w:pPr>
              <w:spacing w:after="0"/>
              <w:ind w:left="360" w:hanging="360"/>
              <w:contextualSpacing/>
              <w:jc w:val="both"/>
              <w:rPr>
                <w:rFonts w:ascii="Times New Roman" w:hAnsi="Times New Roman"/>
                <w:sz w:val="18"/>
                <w:szCs w:val="18"/>
              </w:rPr>
            </w:pPr>
          </w:p>
        </w:tc>
        <w:tc>
          <w:tcPr>
            <w:tcW w:w="1106" w:type="dxa"/>
            <w:vMerge w:val="restart"/>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2</w:t>
            </w:r>
            <w:r w:rsidRPr="00EF7978">
              <w:rPr>
                <w:rFonts w:ascii="Times New Roman" w:hAnsi="Times New Roman"/>
                <w:sz w:val="18"/>
                <w:szCs w:val="18"/>
              </w:rPr>
              <w:t>0:Log Items</w:t>
            </w: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21</w:t>
            </w:r>
            <w:r w:rsidR="00D050D6" w:rsidRPr="00EF7978">
              <w:rPr>
                <w:rFonts w:ascii="Times New Roman" w:hAnsi="Times New Roman"/>
                <w:sz w:val="18"/>
                <w:szCs w:val="18"/>
              </w:rPr>
              <w:t>: Basic 4 Items</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instruct device to log only basic information.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EF7978">
            <w:pPr>
              <w:spacing w:after="0"/>
              <w:rPr>
                <w:rFonts w:ascii="Times New Roman" w:hAnsi="Times New Roman"/>
                <w:sz w:val="18"/>
                <w:szCs w:val="18"/>
              </w:rPr>
            </w:pPr>
            <w:r>
              <w:rPr>
                <w:rFonts w:ascii="Times New Roman" w:hAnsi="Times New Roman"/>
                <w:sz w:val="18"/>
                <w:szCs w:val="18"/>
              </w:rPr>
              <w:t>L22</w:t>
            </w:r>
            <w:r w:rsidR="00D050D6" w:rsidRPr="00EF7978">
              <w:rPr>
                <w:rFonts w:ascii="Times New Roman" w:hAnsi="Times New Roman"/>
                <w:sz w:val="18"/>
                <w:szCs w:val="18"/>
              </w:rPr>
              <w:t>: All 16 Items</w:t>
            </w:r>
          </w:p>
        </w:tc>
        <w:tc>
          <w:tcPr>
            <w:tcW w:w="6521" w:type="dxa"/>
            <w:gridSpan w:val="5"/>
            <w:shd w:val="clear" w:color="auto" w:fill="auto"/>
          </w:tcPr>
          <w:p w:rsidR="00D050D6" w:rsidRPr="00EF7978" w:rsidRDefault="00D050D6" w:rsidP="003D720A">
            <w:pPr>
              <w:spacing w:after="0"/>
              <w:rPr>
                <w:rFonts w:ascii="Times New Roman" w:hAnsi="Times New Roman"/>
                <w:sz w:val="18"/>
                <w:szCs w:val="18"/>
              </w:rPr>
            </w:pPr>
            <w:r w:rsidRPr="00EF7978">
              <w:rPr>
                <w:rFonts w:ascii="Times New Roman" w:hAnsi="Times New Roman"/>
                <w:sz w:val="18"/>
                <w:szCs w:val="18"/>
              </w:rPr>
              <w:t xml:space="preserve">Window to instruct device to log all 16 items available on </w:t>
            </w:r>
            <w:r>
              <w:rPr>
                <w:rFonts w:ascii="Times New Roman" w:hAnsi="Times New Roman"/>
                <w:sz w:val="18"/>
                <w:szCs w:val="18"/>
              </w:rPr>
              <w:t>EF40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3</w:t>
            </w:r>
            <w:r w:rsidRPr="00EF7978">
              <w:rPr>
                <w:rFonts w:ascii="Times New Roman" w:hAnsi="Times New Roman"/>
                <w:sz w:val="18"/>
                <w:szCs w:val="18"/>
              </w:rPr>
              <w:t>0</w:t>
            </w:r>
            <w:r w:rsidRPr="00EF7978">
              <w:rPr>
                <w:rFonts w:ascii="Times New Roman" w:hAnsi="Times New Roman"/>
                <w:sz w:val="18"/>
                <w:szCs w:val="18"/>
                <w:lang w:eastAsia="zh-CN"/>
              </w:rPr>
              <w:t>：</w:t>
            </w:r>
            <w:r w:rsidRPr="00EF7978">
              <w:rPr>
                <w:rFonts w:ascii="Times New Roman" w:hAnsi="Times New Roman"/>
                <w:sz w:val="18"/>
                <w:szCs w:val="18"/>
              </w:rPr>
              <w:t>Schedule</w:t>
            </w:r>
          </w:p>
        </w:tc>
        <w:tc>
          <w:tcPr>
            <w:tcW w:w="1559" w:type="dxa"/>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L:</w:t>
            </w:r>
            <w:r w:rsidR="00B27812">
              <w:rPr>
                <w:rFonts w:ascii="Times New Roman" w:hAnsi="Times New Roman"/>
                <w:sz w:val="18"/>
                <w:szCs w:val="18"/>
              </w:rPr>
              <w:t>3</w:t>
            </w:r>
            <w:r w:rsidR="00B27812" w:rsidRPr="00EF7978">
              <w:rPr>
                <w:rFonts w:ascii="Times New Roman" w:hAnsi="Times New Roman"/>
                <w:sz w:val="18"/>
                <w:szCs w:val="18"/>
              </w:rPr>
              <w:t>1</w:t>
            </w:r>
            <w:r w:rsidRPr="00EF7978">
              <w:rPr>
                <w:rFonts w:ascii="Times New Roman" w:hAnsi="Times New Roman"/>
                <w:sz w:val="18"/>
                <w:szCs w:val="18"/>
              </w:rPr>
              <w:t>: Log interval</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entering the interval at which the flowmeter will log data.</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3</w:t>
            </w:r>
            <w:r w:rsidRPr="00EF7978">
              <w:rPr>
                <w:rFonts w:ascii="Times New Roman" w:hAnsi="Times New Roman"/>
                <w:sz w:val="18"/>
                <w:szCs w:val="18"/>
              </w:rPr>
              <w:t>2</w:t>
            </w:r>
            <w:r w:rsidR="00D050D6" w:rsidRPr="00EF7978">
              <w:rPr>
                <w:rFonts w:ascii="Times New Roman" w:hAnsi="Times New Roman"/>
                <w:sz w:val="18"/>
                <w:szCs w:val="18"/>
              </w:rPr>
              <w:t>: Start Time</w:t>
            </w:r>
          </w:p>
        </w:tc>
        <w:tc>
          <w:tcPr>
            <w:tcW w:w="6521" w:type="dxa"/>
            <w:gridSpan w:val="5"/>
            <w:shd w:val="clear" w:color="auto" w:fill="auto"/>
          </w:tcPr>
          <w:p w:rsidR="00D050D6" w:rsidRPr="00EF7978" w:rsidRDefault="00D050D6" w:rsidP="00EF7978">
            <w:pPr>
              <w:spacing w:after="0"/>
              <w:rPr>
                <w:rFonts w:ascii="Times New Roman" w:hAnsi="Times New Roman"/>
                <w:sz w:val="18"/>
                <w:szCs w:val="18"/>
                <w:lang w:eastAsia="zh-CN"/>
              </w:rPr>
            </w:pPr>
            <w:r w:rsidRPr="00EF7978">
              <w:rPr>
                <w:rFonts w:ascii="Times New Roman" w:hAnsi="Times New Roman"/>
                <w:sz w:val="18"/>
                <w:szCs w:val="18"/>
              </w:rPr>
              <w:t>Window for entering the start time of the logger. (Year-Month-Day and Hour-Minute-Second</w:t>
            </w:r>
            <w:r w:rsidRPr="0073593E">
              <w:rPr>
                <w:rFonts w:ascii="Times New Roman" w:hAnsi="Times New Roman"/>
                <w:sz w:val="18"/>
                <w:szCs w:val="18"/>
              </w:rPr>
              <w:t>)</w:t>
            </w:r>
            <w:r w:rsidRPr="00934A83">
              <w:rPr>
                <w:rFonts w:ascii="Times New Roman" w:hAnsi="Times New Roman" w:hint="eastAsia"/>
                <w:sz w:val="18"/>
                <w:szCs w:val="18"/>
                <w:lang w:eastAsia="zh-CN"/>
              </w:rPr>
              <w:t xml:space="preserve"> </w:t>
            </w:r>
            <w:r w:rsidRPr="00E872BD">
              <w:rPr>
                <w:rFonts w:ascii="Times New Roman" w:hAnsi="Times New Roman" w:hint="eastAsia"/>
                <w:sz w:val="18"/>
                <w:szCs w:val="18"/>
                <w:lang w:eastAsia="zh-CN"/>
              </w:rPr>
              <w:t xml:space="preserve">or </w:t>
            </w:r>
            <w:r w:rsidRPr="00E872BD">
              <w:rPr>
                <w:rFonts w:ascii="Times New Roman" w:hAnsi="Times New Roman"/>
                <w:sz w:val="18"/>
                <w:szCs w:val="18"/>
                <w:lang w:eastAsia="zh-CN"/>
              </w:rPr>
              <w:t>directly</w:t>
            </w:r>
            <w:r w:rsidRPr="00E872BD">
              <w:rPr>
                <w:rFonts w:ascii="Times New Roman" w:hAnsi="Times New Roman" w:hint="eastAsia"/>
                <w:sz w:val="18"/>
                <w:szCs w:val="18"/>
                <w:lang w:eastAsia="zh-CN"/>
              </w:rPr>
              <w:t xml:space="preserve"> press num</w:t>
            </w:r>
            <w:r w:rsidR="00F54B73" w:rsidRPr="00E872BD">
              <w:rPr>
                <w:rFonts w:ascii="Times New Roman" w:hAnsi="Times New Roman"/>
                <w:sz w:val="18"/>
                <w:szCs w:val="18"/>
                <w:lang w:eastAsia="zh-CN"/>
              </w:rPr>
              <w:t>ber</w:t>
            </w:r>
            <w:r w:rsidRPr="00E872BD">
              <w:rPr>
                <w:rFonts w:ascii="Times New Roman" w:hAnsi="Times New Roman" w:hint="eastAsia"/>
                <w:sz w:val="18"/>
                <w:szCs w:val="18"/>
                <w:lang w:eastAsia="zh-CN"/>
              </w:rPr>
              <w:t xml:space="preserve"> </w:t>
            </w:r>
            <w:r w:rsidRPr="00E872BD">
              <w:rPr>
                <w:rFonts w:ascii="Times New Roman" w:hAnsi="Times New Roman"/>
                <w:sz w:val="18"/>
                <w:szCs w:val="18"/>
                <w:lang w:eastAsia="zh-CN"/>
              </w:rPr>
              <w:t>‘</w:t>
            </w:r>
            <w:r w:rsidRPr="00E872BD">
              <w:rPr>
                <w:rFonts w:ascii="Times New Roman" w:hAnsi="Times New Roman" w:hint="eastAsia"/>
                <w:sz w:val="18"/>
                <w:szCs w:val="18"/>
                <w:lang w:eastAsia="zh-CN"/>
              </w:rPr>
              <w:t>9</w:t>
            </w:r>
            <w:r w:rsidRPr="00E872BD">
              <w:rPr>
                <w:rFonts w:ascii="Times New Roman" w:hAnsi="Times New Roman"/>
                <w:sz w:val="18"/>
                <w:szCs w:val="18"/>
                <w:lang w:eastAsia="zh-CN"/>
              </w:rPr>
              <w:t>’</w:t>
            </w:r>
            <w:r w:rsidRPr="00E872BD">
              <w:rPr>
                <w:rFonts w:ascii="Times New Roman" w:hAnsi="Times New Roman" w:hint="eastAsia"/>
                <w:sz w:val="18"/>
                <w:szCs w:val="18"/>
                <w:lang w:eastAsia="zh-CN"/>
              </w:rPr>
              <w:t xml:space="preserve"> to </w:t>
            </w:r>
            <w:r w:rsidRPr="00E872BD">
              <w:rPr>
                <w:rFonts w:ascii="Times New Roman" w:hAnsi="Times New Roman"/>
                <w:sz w:val="18"/>
                <w:szCs w:val="18"/>
                <w:lang w:eastAsia="zh-CN"/>
              </w:rPr>
              <w:t>start collect data after one minute</w:t>
            </w:r>
            <w:r w:rsidRPr="00E872BD">
              <w:rPr>
                <w:rFonts w:ascii="Times New Roman" w:hAnsi="Times New Roman" w:hint="eastAsia"/>
                <w:sz w:val="18"/>
                <w:szCs w:val="18"/>
                <w:lang w:eastAsia="zh-CN"/>
              </w:rPr>
              <w: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3</w:t>
            </w:r>
            <w:r w:rsidRPr="00EF7978">
              <w:rPr>
                <w:rFonts w:ascii="Times New Roman" w:hAnsi="Times New Roman"/>
                <w:sz w:val="18"/>
                <w:szCs w:val="18"/>
              </w:rPr>
              <w:t>3</w:t>
            </w:r>
            <w:r w:rsidR="00D050D6" w:rsidRPr="00EF7978">
              <w:rPr>
                <w:rFonts w:ascii="Times New Roman" w:hAnsi="Times New Roman"/>
                <w:sz w:val="18"/>
                <w:szCs w:val="18"/>
              </w:rPr>
              <w:t>: Stop Time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entering the end time of the logger. (Year-Month-Day and Hour-Minute-Second)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L40: View Log</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view a previously recorded log.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L50:Clear Log</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clear a previously recorded log.</w:t>
            </w:r>
          </w:p>
        </w:tc>
      </w:tr>
      <w:tr w:rsidR="00D050D6" w:rsidRPr="00EF7978" w:rsidTr="00EF7978">
        <w:tc>
          <w:tcPr>
            <w:tcW w:w="562" w:type="dxa"/>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hint="eastAsia"/>
                <w:sz w:val="18"/>
                <w:szCs w:val="18"/>
                <w:lang w:eastAsia="zh-CN"/>
              </w:rPr>
              <w:t>L60:Stop Collection</w:t>
            </w:r>
          </w:p>
        </w:tc>
        <w:tc>
          <w:tcPr>
            <w:tcW w:w="1559" w:type="dxa"/>
            <w:shd w:val="clear" w:color="auto" w:fill="auto"/>
          </w:tcPr>
          <w:p w:rsidR="00D050D6" w:rsidRPr="00E872BD" w:rsidRDefault="00D050D6" w:rsidP="00EF7978">
            <w:pPr>
              <w:spacing w:after="0"/>
              <w:rPr>
                <w:rFonts w:ascii="Times New Roman" w:hAnsi="Times New Roman"/>
                <w:sz w:val="18"/>
                <w:szCs w:val="18"/>
              </w:rPr>
            </w:pPr>
          </w:p>
        </w:tc>
        <w:tc>
          <w:tcPr>
            <w:tcW w:w="6521" w:type="dxa"/>
            <w:gridSpan w:val="5"/>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hint="eastAsia"/>
                <w:sz w:val="18"/>
                <w:szCs w:val="18"/>
                <w:lang w:eastAsia="zh-CN"/>
              </w:rPr>
              <w:t>Window to stop current collection.</w:t>
            </w:r>
          </w:p>
        </w:tc>
      </w:tr>
      <w:tr w:rsidR="00D050D6" w:rsidRPr="00EF7978" w:rsidTr="00EF7978">
        <w:tc>
          <w:tcPr>
            <w:tcW w:w="562" w:type="dxa"/>
            <w:vMerge w:val="restart"/>
            <w:shd w:val="clear" w:color="auto" w:fill="auto"/>
          </w:tcPr>
          <w:p w:rsidR="00DE4B08" w:rsidRDefault="00D050D6" w:rsidP="00EF7978">
            <w:pPr>
              <w:spacing w:after="0"/>
              <w:rPr>
                <w:ins w:id="187" w:author="Robert Goss" w:date="2017-08-23T17:19:00Z"/>
                <w:rFonts w:ascii="Times New Roman" w:hAnsi="Times New Roman"/>
                <w:sz w:val="18"/>
                <w:szCs w:val="18"/>
              </w:rPr>
            </w:pPr>
            <w:r w:rsidRPr="00EF7978">
              <w:rPr>
                <w:rFonts w:ascii="Times New Roman" w:hAnsi="Times New Roman"/>
                <w:sz w:val="18"/>
                <w:szCs w:val="18"/>
              </w:rPr>
              <w:t>C</w:t>
            </w:r>
          </w:p>
          <w:p w:rsidR="00DE4B08" w:rsidRDefault="00D050D6" w:rsidP="00EF7978">
            <w:pPr>
              <w:spacing w:after="0"/>
              <w:rPr>
                <w:ins w:id="188" w:author="Robert Goss" w:date="2017-08-23T17:19:00Z"/>
                <w:rFonts w:ascii="Times New Roman" w:hAnsi="Times New Roman"/>
                <w:sz w:val="18"/>
                <w:szCs w:val="18"/>
              </w:rPr>
            </w:pPr>
            <w:r w:rsidRPr="00EF7978">
              <w:rPr>
                <w:rFonts w:ascii="Times New Roman" w:hAnsi="Times New Roman"/>
                <w:sz w:val="18"/>
                <w:szCs w:val="18"/>
              </w:rPr>
              <w:t>A</w:t>
            </w:r>
          </w:p>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w:t>
            </w: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C10:Zero Cal</w:t>
            </w:r>
          </w:p>
        </w:tc>
        <w:tc>
          <w:tcPr>
            <w:tcW w:w="1559"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Zero point. Make sure the liquid in the pipe is not running during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C20:Linear Cal</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C21: Man Totalizer</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manual totalizer used for calibration. Press any key to start and press the key again to stop the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C22: Linear Table</w:t>
            </w:r>
          </w:p>
        </w:tc>
        <w:tc>
          <w:tcPr>
            <w:tcW w:w="6521" w:type="dxa"/>
            <w:gridSpan w:val="5"/>
            <w:shd w:val="clear" w:color="auto" w:fill="auto"/>
          </w:tcPr>
          <w:p w:rsidR="00D050D6" w:rsidRPr="00EF7978" w:rsidRDefault="00D050D6" w:rsidP="00EF7978">
            <w:pPr>
              <w:tabs>
                <w:tab w:val="left" w:pos="887"/>
              </w:tabs>
              <w:spacing w:after="0"/>
              <w:rPr>
                <w:rFonts w:ascii="Times New Roman" w:hAnsi="Times New Roman"/>
                <w:sz w:val="18"/>
                <w:szCs w:val="18"/>
              </w:rPr>
            </w:pPr>
            <w:r w:rsidRPr="00EF7978">
              <w:rPr>
                <w:rFonts w:ascii="Times New Roman" w:hAnsi="Times New Roman"/>
                <w:sz w:val="18"/>
                <w:szCs w:val="18"/>
              </w:rPr>
              <w:t>Window to view linear table. (1) Add data point. (2) View table.</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C30:0/4 – 20 </w:t>
            </w:r>
            <w:proofErr w:type="spellStart"/>
            <w:r w:rsidRPr="00EF7978">
              <w:rPr>
                <w:rFonts w:ascii="Times New Roman" w:hAnsi="Times New Roman"/>
                <w:sz w:val="18"/>
                <w:szCs w:val="18"/>
              </w:rPr>
              <w:t>mA</w:t>
            </w:r>
            <w:proofErr w:type="spellEnd"/>
            <w:r w:rsidRPr="00EF7978">
              <w:rPr>
                <w:rFonts w:ascii="Times New Roman" w:hAnsi="Times New Roman"/>
                <w:sz w:val="18"/>
                <w:szCs w:val="18"/>
              </w:rPr>
              <w:t xml:space="preserve"> Cal</w:t>
            </w:r>
          </w:p>
        </w:tc>
        <w:tc>
          <w:tcPr>
            <w:tcW w:w="1559"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sz w:val="18"/>
                <w:szCs w:val="18"/>
              </w:rPr>
              <w:t xml:space="preserve">C31: </w:t>
            </w:r>
            <w:r w:rsidRPr="00E872BD">
              <w:rPr>
                <w:rFonts w:ascii="Times New Roman" w:hAnsi="Times New Roman" w:hint="eastAsia"/>
                <w:sz w:val="18"/>
                <w:szCs w:val="18"/>
                <w:lang w:eastAsia="zh-CN"/>
              </w:rPr>
              <w:t>Start Sampling</w:t>
            </w:r>
          </w:p>
        </w:tc>
        <w:tc>
          <w:tcPr>
            <w:tcW w:w="6521" w:type="dxa"/>
            <w:gridSpan w:val="5"/>
            <w:shd w:val="clear" w:color="auto" w:fill="auto"/>
          </w:tcPr>
          <w:p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sz w:val="18"/>
                <w:szCs w:val="18"/>
              </w:rPr>
              <w:t>start to sampling current flow value in every 4 seconds and outputing correspongding </w:t>
            </w:r>
          </w:p>
          <w:p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sz w:val="18"/>
                <w:szCs w:val="18"/>
              </w:rPr>
              <w:t>4</w:t>
            </w:r>
            <w:r w:rsidRPr="00E872BD">
              <w:rPr>
                <w:rFonts w:ascii="Times New Roman" w:hAnsi="Times New Roman" w:hint="eastAsia"/>
                <w:sz w:val="18"/>
                <w:szCs w:val="18"/>
                <w:lang w:eastAsia="zh-CN"/>
              </w:rPr>
              <w:t>~</w:t>
            </w:r>
            <w:r w:rsidRPr="00E872BD">
              <w:rPr>
                <w:rFonts w:ascii="Times New Roman" w:hAnsi="Times New Roman"/>
                <w:sz w:val="18"/>
                <w:szCs w:val="18"/>
              </w:rPr>
              <w:t xml:space="preserve">20mA value.  </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sz w:val="18"/>
                <w:szCs w:val="18"/>
              </w:rPr>
              <w:t>C3</w:t>
            </w:r>
            <w:r w:rsidRPr="00E872BD">
              <w:rPr>
                <w:rFonts w:ascii="Times New Roman" w:hAnsi="Times New Roman" w:hint="eastAsia"/>
                <w:sz w:val="18"/>
                <w:szCs w:val="18"/>
                <w:lang w:eastAsia="zh-CN"/>
              </w:rPr>
              <w:t>2</w:t>
            </w:r>
            <w:r w:rsidRPr="00E872BD">
              <w:rPr>
                <w:rFonts w:ascii="Times New Roman" w:hAnsi="Times New Roman"/>
                <w:sz w:val="18"/>
                <w:szCs w:val="18"/>
              </w:rPr>
              <w:t xml:space="preserve">: </w:t>
            </w:r>
            <w:r w:rsidRPr="00E872BD">
              <w:rPr>
                <w:rFonts w:ascii="Times New Roman" w:hAnsi="Times New Roman" w:hint="eastAsia"/>
                <w:sz w:val="18"/>
                <w:szCs w:val="18"/>
                <w:lang w:eastAsia="zh-CN"/>
              </w:rPr>
              <w:t>close Sampling</w:t>
            </w:r>
          </w:p>
        </w:tc>
        <w:tc>
          <w:tcPr>
            <w:tcW w:w="6521" w:type="dxa"/>
            <w:gridSpan w:val="5"/>
            <w:shd w:val="clear" w:color="auto" w:fill="auto"/>
          </w:tcPr>
          <w:p w:rsidR="00D050D6" w:rsidRPr="00E872BD" w:rsidRDefault="00D050D6" w:rsidP="00EF7978">
            <w:pPr>
              <w:tabs>
                <w:tab w:val="left" w:pos="887"/>
              </w:tabs>
              <w:spacing w:after="0"/>
              <w:rPr>
                <w:rFonts w:ascii="Times New Roman" w:hAnsi="Times New Roman"/>
                <w:sz w:val="18"/>
                <w:szCs w:val="18"/>
                <w:lang w:eastAsia="zh-CN"/>
              </w:rPr>
            </w:pPr>
            <w:proofErr w:type="gramStart"/>
            <w:r w:rsidRPr="00E872BD">
              <w:rPr>
                <w:rFonts w:ascii="Times New Roman" w:hAnsi="Times New Roman" w:hint="eastAsia"/>
                <w:sz w:val="18"/>
                <w:szCs w:val="18"/>
                <w:lang w:eastAsia="zh-CN"/>
              </w:rPr>
              <w:t>close</w:t>
            </w:r>
            <w:proofErr w:type="gramEnd"/>
            <w:r w:rsidRPr="00E872BD">
              <w:rPr>
                <w:rFonts w:ascii="Times New Roman" w:hAnsi="Times New Roman"/>
                <w:sz w:val="18"/>
                <w:szCs w:val="18"/>
              </w:rPr>
              <w:t xml:space="preserve"> to sampling current flow value.  </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w:t>
            </w:r>
            <w:r w:rsidRPr="00EF7978">
              <w:rPr>
                <w:rFonts w:ascii="Times New Roman" w:hAnsi="Times New Roman" w:hint="eastAsia"/>
                <w:sz w:val="18"/>
                <w:szCs w:val="18"/>
                <w:lang w:eastAsia="zh-CN"/>
              </w:rPr>
              <w:t>3</w:t>
            </w:r>
            <w:r w:rsidRPr="00EF7978">
              <w:rPr>
                <w:rFonts w:ascii="Times New Roman" w:hAnsi="Times New Roman"/>
                <w:sz w:val="18"/>
                <w:szCs w:val="18"/>
              </w:rPr>
              <w:t>: Verify</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Verify 0/4-20 </w:t>
            </w:r>
            <w:proofErr w:type="spellStart"/>
            <w:r w:rsidRPr="00EF7978">
              <w:rPr>
                <w:rFonts w:ascii="Times New Roman" w:hAnsi="Times New Roman"/>
                <w:sz w:val="18"/>
                <w:szCs w:val="18"/>
              </w:rPr>
              <w:t>mA</w:t>
            </w:r>
            <w:proofErr w:type="spellEnd"/>
            <w:r w:rsidRPr="00EF7978">
              <w:rPr>
                <w:rFonts w:ascii="Times New Roman" w:hAnsi="Times New Roman"/>
                <w:sz w:val="18"/>
                <w:szCs w:val="18"/>
              </w:rPr>
              <w:t xml:space="preserve"> loop.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w:t>
            </w:r>
            <w:r w:rsidRPr="00EF7978">
              <w:rPr>
                <w:rFonts w:ascii="Times New Roman" w:hAnsi="Times New Roman" w:hint="eastAsia"/>
                <w:sz w:val="18"/>
                <w:szCs w:val="18"/>
                <w:lang w:eastAsia="zh-CN"/>
              </w:rPr>
              <w:t>4</w:t>
            </w:r>
            <w:r w:rsidRPr="00EF7978">
              <w:rPr>
                <w:rFonts w:ascii="Times New Roman" w:hAnsi="Times New Roman"/>
                <w:sz w:val="18"/>
                <w:szCs w:val="18"/>
              </w:rPr>
              <w:t>: Calibrate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Currently unavailable for the EF40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C40:Temp cal</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C41: T1/T2</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display temperature for supply line and return line.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C42: Calibrate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Window to calibrate temperature sensors.  User must enter password.  Use resistors to </w:t>
            </w:r>
            <w:r w:rsidRPr="00EF7978">
              <w:rPr>
                <w:rFonts w:ascii="Times New Roman" w:hAnsi="Times New Roman"/>
                <w:sz w:val="18"/>
                <w:szCs w:val="18"/>
              </w:rPr>
              <w:lastRenderedPageBreak/>
              <w:t>recalibrate sensors.</w:t>
            </w:r>
          </w:p>
        </w:tc>
      </w:tr>
      <w:tr w:rsidR="00D050D6" w:rsidRPr="00EF7978" w:rsidTr="00EF7978">
        <w:tc>
          <w:tcPr>
            <w:tcW w:w="562"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lastRenderedPageBreak/>
              <w:t>M</w:t>
            </w: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M10:Site</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M11: Save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store the pipe parameters into the internal NVRAM (non-volatile memory).</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M12: Recall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recall the previously saved pipe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M13: Delete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delete previously saved pipe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M20:Diagnosis</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M21: Triplet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display the signal strength, signal quality and transit time ratio.</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M22: Sound Speed</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estimated sound speed of the fluid in the pipe. If this value has an obvious difference with the actual fluid sound speed, the user is recommended to check if the pipe parameters are correct and if the transducer installation is good.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M23: Transit-time</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total transit time and delta time (transit time difference between upstream and downstream traveling).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M24: Reynolds</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Reynolds number and the pipe factor used by the flow rate measurement program. Note</w:t>
            </w:r>
            <w:proofErr w:type="gramStart"/>
            <w:r w:rsidRPr="00EF7978">
              <w:rPr>
                <w:rFonts w:ascii="Times New Roman" w:hAnsi="Times New Roman"/>
                <w:sz w:val="18"/>
                <w:szCs w:val="18"/>
              </w:rPr>
              <w:t>,</w:t>
            </w:r>
            <w:proofErr w:type="gramEnd"/>
            <w:r w:rsidRPr="00EF7978">
              <w:rPr>
                <w:rFonts w:ascii="Times New Roman" w:hAnsi="Times New Roman"/>
                <w:sz w:val="18"/>
                <w:szCs w:val="18"/>
              </w:rPr>
              <w:t xml:space="preserve"> the pipe factor is rarely used.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M30:Input/ Output</w:t>
            </w: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 Display</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M311: Main window</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control main window display. Choose between Flow Rate, Velocity, Flow TOT, and ENERGY-RATE.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M312: LCD </w:t>
            </w:r>
            <w:proofErr w:type="spellStart"/>
            <w:r w:rsidRPr="00EF7978">
              <w:rPr>
                <w:rFonts w:ascii="Times New Roman" w:hAnsi="Times New Roman"/>
                <w:sz w:val="18"/>
                <w:szCs w:val="18"/>
              </w:rPr>
              <w:t>Bklt</w:t>
            </w:r>
            <w:proofErr w:type="spellEnd"/>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control the LCD display backlight. The entered value indicates how many seconds the backlight will be on with every key pressing.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M313: Buzzer</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turn buzzer on or off.</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M32: 0/4-20 </w:t>
            </w:r>
            <w:proofErr w:type="spellStart"/>
            <w:r w:rsidRPr="00EF7978">
              <w:rPr>
                <w:rFonts w:ascii="Times New Roman" w:hAnsi="Times New Roman"/>
                <w:sz w:val="18"/>
                <w:szCs w:val="18"/>
              </w:rPr>
              <w:t>mA</w:t>
            </w:r>
            <w:proofErr w:type="spellEnd"/>
            <w:r w:rsidRPr="00EF7978">
              <w:rPr>
                <w:rFonts w:ascii="Times New Roman" w:hAnsi="Times New Roman"/>
                <w:sz w:val="18"/>
                <w:szCs w:val="18"/>
              </w:rPr>
              <w:t xml:space="preserve"> CL</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CL Mode</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Select the current loop (CL) mode.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Output </w:t>
            </w:r>
            <w:proofErr w:type="spellStart"/>
            <w:r w:rsidRPr="00EF7978">
              <w:rPr>
                <w:rFonts w:ascii="Times New Roman" w:hAnsi="Times New Roman"/>
                <w:sz w:val="18"/>
                <w:szCs w:val="18"/>
              </w:rPr>
              <w:t>Param</w:t>
            </w:r>
            <w:proofErr w:type="spellEnd"/>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Enter flow rate.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proofErr w:type="spellStart"/>
            <w:r w:rsidRPr="00EF7978">
              <w:rPr>
                <w:rFonts w:ascii="Times New Roman" w:hAnsi="Times New Roman"/>
                <w:sz w:val="18"/>
                <w:szCs w:val="18"/>
              </w:rPr>
              <w:t>Param</w:t>
            </w:r>
            <w:proofErr w:type="spellEnd"/>
            <w:r w:rsidRPr="00EF7978">
              <w:rPr>
                <w:rFonts w:ascii="Times New Roman" w:hAnsi="Times New Roman"/>
                <w:sz w:val="18"/>
                <w:szCs w:val="18"/>
              </w:rPr>
              <w:t xml:space="preserve"> Min</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Enter minimum for 0/4 </w:t>
            </w:r>
            <w:proofErr w:type="spellStart"/>
            <w:r w:rsidRPr="00EF7978">
              <w:rPr>
                <w:rFonts w:ascii="Times New Roman" w:hAnsi="Times New Roman"/>
                <w:sz w:val="18"/>
                <w:szCs w:val="18"/>
              </w:rPr>
              <w:t>mA</w:t>
            </w:r>
            <w:proofErr w:type="spellEnd"/>
            <w:r w:rsidRPr="00EF7978">
              <w:rPr>
                <w:rFonts w:ascii="Times New Roman" w:hAnsi="Times New Roman"/>
                <w:sz w:val="18"/>
                <w:szCs w:val="18"/>
              </w:rPr>
              <w:t xml:space="preserve"> signal.</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proofErr w:type="spellStart"/>
            <w:r w:rsidRPr="00EF7978">
              <w:rPr>
                <w:rFonts w:ascii="Times New Roman" w:hAnsi="Times New Roman"/>
                <w:sz w:val="18"/>
                <w:szCs w:val="18"/>
              </w:rPr>
              <w:t>Param</w:t>
            </w:r>
            <w:proofErr w:type="spellEnd"/>
            <w:r w:rsidRPr="00EF7978">
              <w:rPr>
                <w:rFonts w:ascii="Times New Roman" w:hAnsi="Times New Roman"/>
                <w:sz w:val="18"/>
                <w:szCs w:val="18"/>
              </w:rPr>
              <w:t xml:space="preserve"> Max</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Enter maximum for 20 </w:t>
            </w:r>
            <w:proofErr w:type="spellStart"/>
            <w:r w:rsidRPr="00EF7978">
              <w:rPr>
                <w:rFonts w:ascii="Times New Roman" w:hAnsi="Times New Roman"/>
                <w:sz w:val="18"/>
                <w:szCs w:val="18"/>
              </w:rPr>
              <w:t>mA</w:t>
            </w:r>
            <w:proofErr w:type="spellEnd"/>
            <w:r w:rsidRPr="00EF7978">
              <w:rPr>
                <w:rFonts w:ascii="Times New Roman" w:hAnsi="Times New Roman"/>
                <w:sz w:val="18"/>
                <w:szCs w:val="18"/>
              </w:rPr>
              <w:t xml:space="preserve"> signal.</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CL Reading</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Display present output of the current loop circuit.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M33: OCT output</w:t>
            </w: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Pulse Width</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OCT (Open Collector Output) setup.  By selecting a proper triggering source, the OCT circuit will close when the trigger event occurs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Trigger Source</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Select the pulse type for the trigger source.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M34: Relay Output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select event for relay trigger source.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M35: Freq Output</w:t>
            </w: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Range</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frequency range (lower limit and upper limit) for the frequency output. Valid values: 0Hz-9999Hz. Factory default is 1-1001 Hz</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Min</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minimum flow rate which corresponds to the lower frequency limit of the frequency output.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Max</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maximum flow rate which corresponds to the upper frequency limit of the frequency output.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M36: Buzzer</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buzzer.</w:t>
            </w:r>
          </w:p>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If a proper input source is selected, the buzzer will beep when the trigger event occurs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M37: Alarm</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#1 Low Limit</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Alarm #1 lower threshold setup. Below this threshold the #1 Alarm will be triggered. There are two alarming methods. User must select the alarming output items from window M33 or M36</w:t>
            </w:r>
          </w:p>
        </w:tc>
      </w:tr>
      <w:tr w:rsidR="00D050D6" w:rsidRPr="00EF7978" w:rsidTr="00842C7A">
        <w:trPr>
          <w:trHeight w:val="502"/>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#1 High Limit</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Alarm #1 upper threshold setup.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 xml:space="preserve">#2 </w:t>
            </w:r>
            <w:r w:rsidR="00BE56A7">
              <w:rPr>
                <w:rFonts w:ascii="Times New Roman" w:hAnsi="Times New Roman"/>
                <w:sz w:val="18"/>
                <w:szCs w:val="18"/>
              </w:rPr>
              <w:t>Low</w:t>
            </w:r>
            <w:r w:rsidR="00BE56A7" w:rsidRPr="00EF7978">
              <w:rPr>
                <w:rFonts w:ascii="Times New Roman" w:hAnsi="Times New Roman"/>
                <w:sz w:val="18"/>
                <w:szCs w:val="18"/>
              </w:rPr>
              <w:t xml:space="preserve"> </w:t>
            </w:r>
            <w:r w:rsidRPr="00EF7978">
              <w:rPr>
                <w:rFonts w:ascii="Times New Roman" w:hAnsi="Times New Roman"/>
                <w:sz w:val="18"/>
                <w:szCs w:val="18"/>
              </w:rPr>
              <w:t>Limit</w:t>
            </w:r>
          </w:p>
        </w:tc>
        <w:tc>
          <w:tcPr>
            <w:tcW w:w="5387" w:type="dxa"/>
            <w:gridSpan w:val="3"/>
            <w:shd w:val="clear" w:color="auto" w:fill="auto"/>
          </w:tcPr>
          <w:p w:rsidR="00D050D6" w:rsidRPr="00EF7978" w:rsidRDefault="00D050D6" w:rsidP="00A10243">
            <w:pPr>
              <w:spacing w:after="0"/>
              <w:rPr>
                <w:rFonts w:ascii="Times New Roman" w:hAnsi="Times New Roman"/>
                <w:sz w:val="18"/>
                <w:szCs w:val="18"/>
              </w:rPr>
            </w:pPr>
            <w:r w:rsidRPr="00EF7978">
              <w:rPr>
                <w:rFonts w:ascii="Times New Roman" w:hAnsi="Times New Roman"/>
                <w:sz w:val="18"/>
                <w:szCs w:val="18"/>
              </w:rPr>
              <w:t xml:space="preserve">Alarm </w:t>
            </w:r>
            <w:proofErr w:type="gramStart"/>
            <w:r w:rsidRPr="00EF7978">
              <w:rPr>
                <w:rFonts w:ascii="Times New Roman" w:hAnsi="Times New Roman"/>
                <w:sz w:val="18"/>
                <w:szCs w:val="18"/>
              </w:rPr>
              <w:t xml:space="preserve">#2 </w:t>
            </w:r>
            <w:r w:rsidR="00BE56A7">
              <w:rPr>
                <w:rFonts w:ascii="Times New Roman" w:hAnsi="Times New Roman"/>
                <w:sz w:val="18"/>
                <w:szCs w:val="18"/>
              </w:rPr>
              <w:t>lower</w:t>
            </w:r>
            <w:r w:rsidR="00BE56A7" w:rsidRPr="00EF7978">
              <w:rPr>
                <w:rFonts w:ascii="Times New Roman" w:hAnsi="Times New Roman"/>
                <w:sz w:val="18"/>
                <w:szCs w:val="18"/>
              </w:rPr>
              <w:t xml:space="preserve"> </w:t>
            </w:r>
            <w:r w:rsidRPr="00EF7978">
              <w:rPr>
                <w:rFonts w:ascii="Times New Roman" w:hAnsi="Times New Roman"/>
                <w:sz w:val="18"/>
                <w:szCs w:val="18"/>
              </w:rPr>
              <w:t>threshold setup</w:t>
            </w:r>
            <w:proofErr w:type="gramEnd"/>
            <w:r w:rsidRPr="00EF7978">
              <w:rPr>
                <w:rFonts w:ascii="Times New Roman" w:hAnsi="Times New Roman"/>
                <w:sz w:val="18"/>
                <w:szCs w:val="18"/>
              </w:rPr>
              <w: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 xml:space="preserve">#2 </w:t>
            </w:r>
            <w:r w:rsidR="00BE56A7">
              <w:rPr>
                <w:rFonts w:ascii="Times New Roman" w:hAnsi="Times New Roman"/>
                <w:sz w:val="18"/>
                <w:szCs w:val="18"/>
              </w:rPr>
              <w:t>High</w:t>
            </w:r>
            <w:r w:rsidR="00BE56A7" w:rsidRPr="00EF7978">
              <w:rPr>
                <w:rFonts w:ascii="Times New Roman" w:hAnsi="Times New Roman"/>
                <w:sz w:val="18"/>
                <w:szCs w:val="18"/>
              </w:rPr>
              <w:t xml:space="preserve"> </w:t>
            </w:r>
            <w:r w:rsidRPr="00EF7978">
              <w:rPr>
                <w:rFonts w:ascii="Times New Roman" w:hAnsi="Times New Roman"/>
                <w:sz w:val="18"/>
                <w:szCs w:val="18"/>
              </w:rPr>
              <w:t>Limit</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Alarm </w:t>
            </w:r>
            <w:proofErr w:type="gramStart"/>
            <w:r w:rsidRPr="00EF7978">
              <w:rPr>
                <w:rFonts w:ascii="Times New Roman" w:hAnsi="Times New Roman"/>
                <w:sz w:val="18"/>
                <w:szCs w:val="18"/>
              </w:rPr>
              <w:t>#2 lower</w:t>
            </w:r>
            <w:r w:rsidR="00BE56A7">
              <w:rPr>
                <w:rFonts w:ascii="Times New Roman" w:hAnsi="Times New Roman"/>
                <w:sz w:val="18"/>
                <w:szCs w:val="18"/>
              </w:rPr>
              <w:t xml:space="preserve"> upper</w:t>
            </w:r>
            <w:r w:rsidRPr="00EF7978">
              <w:rPr>
                <w:rFonts w:ascii="Times New Roman" w:hAnsi="Times New Roman"/>
                <w:sz w:val="18"/>
                <w:szCs w:val="18"/>
              </w:rPr>
              <w:t xml:space="preserve"> threshold setup</w:t>
            </w:r>
            <w:proofErr w:type="gramEnd"/>
            <w:r w:rsidRPr="00EF7978">
              <w:rPr>
                <w:rFonts w:ascii="Times New Roman" w:hAnsi="Times New Roman"/>
                <w:sz w:val="18"/>
                <w:szCs w:val="18"/>
              </w:rPr>
              <w: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M38: Batch Control</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access the built-in batch controller.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M40:Totalizer</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M41: Flo Multiplier</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the totalizer multiplying factor for the flow rate. The multiplying factor ranges from 0.001 to 10000.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M42: Flo NET ON/OFF</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Window for turning on or off the NET totalizer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M43: Flo POS ON/OFF</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turning on or off the POS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M44: Flo NEG ON/OFF</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turning on or off the NEG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M45: Flo TOT Reset</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lang w:eastAsia="zh-CN"/>
              </w:rPr>
            </w:pPr>
            <w:r w:rsidRPr="00EF7978">
              <w:rPr>
                <w:rFonts w:ascii="Times New Roman" w:hAnsi="Times New Roman"/>
                <w:sz w:val="18"/>
                <w:szCs w:val="18"/>
              </w:rPr>
              <w:t xml:space="preserve">Window for:(1) None; </w:t>
            </w:r>
            <w:r>
              <w:rPr>
                <w:rFonts w:ascii="Times New Roman" w:hAnsi="Times New Roman" w:hint="eastAsia"/>
                <w:sz w:val="18"/>
                <w:szCs w:val="18"/>
                <w:lang w:eastAsia="zh-CN"/>
              </w:rPr>
              <w:t>(2)ALL TOTs</w:t>
            </w:r>
          </w:p>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 xml:space="preserve">(3) </w:t>
            </w:r>
            <w:r>
              <w:rPr>
                <w:rFonts w:ascii="Times New Roman" w:hAnsi="Times New Roman" w:hint="eastAsia"/>
                <w:sz w:val="18"/>
                <w:szCs w:val="18"/>
                <w:lang w:eastAsia="zh-CN"/>
              </w:rPr>
              <w:t>Flow TOTs</w:t>
            </w:r>
            <w:r w:rsidR="002D4937">
              <w:rPr>
                <w:rFonts w:ascii="Times New Roman" w:hAnsi="Times New Roman"/>
                <w:sz w:val="18"/>
                <w:szCs w:val="18"/>
                <w:lang w:eastAsia="zh-CN"/>
              </w:rPr>
              <w:t xml:space="preserve"> (4) Energy Net TOTs</w:t>
            </w:r>
            <w:r w:rsidRPr="00EF7978">
              <w:rPr>
                <w:rFonts w:ascii="Times New Roman" w:hAnsi="Times New Roman"/>
                <w:sz w:val="18"/>
                <w:szCs w:val="18"/>
              </w:rPr>
              <w:t xml:space="preserve">. Press the dot key followed by the backspace key. Attention, it is recommended to make notes on the parameters before doing the </w:t>
            </w:r>
            <w:r w:rsidRPr="00EF7978">
              <w:rPr>
                <w:rFonts w:ascii="Times New Roman" w:hAnsi="Times New Roman"/>
                <w:sz w:val="18"/>
                <w:szCs w:val="18"/>
              </w:rPr>
              <w:lastRenderedPageBreak/>
              <w:t>restoration.</w:t>
            </w:r>
          </w:p>
        </w:tc>
      </w:tr>
      <w:tr w:rsidR="00D050D6" w:rsidRPr="00EF7978" w:rsidTr="00EF7978">
        <w:tc>
          <w:tcPr>
            <w:tcW w:w="562" w:type="dxa"/>
            <w:vMerge/>
            <w:shd w:val="clear" w:color="auto" w:fill="auto"/>
          </w:tcPr>
          <w:p w:rsidR="00C553A7" w:rsidRDefault="00C553A7">
            <w:pPr>
              <w:spacing w:after="0"/>
              <w:jc w:val="center"/>
              <w:rPr>
                <w:rFonts w:ascii="Times New Roman" w:hAnsi="Times New Roman"/>
                <w:sz w:val="18"/>
                <w:szCs w:val="18"/>
              </w:rPr>
              <w:pPrChange w:id="189" w:author="Robert Goss" w:date="2017-08-16T14:46:00Z">
                <w:pPr>
                  <w:spacing w:after="0"/>
                </w:pPr>
              </w:pPrChange>
            </w:pPr>
          </w:p>
        </w:tc>
        <w:tc>
          <w:tcPr>
            <w:tcW w:w="1106" w:type="dxa"/>
            <w:vMerge/>
            <w:shd w:val="clear" w:color="auto" w:fill="auto"/>
          </w:tcPr>
          <w:p w:rsidR="00C553A7" w:rsidRDefault="00C553A7">
            <w:pPr>
              <w:spacing w:after="0"/>
              <w:jc w:val="center"/>
              <w:rPr>
                <w:rFonts w:ascii="Times New Roman" w:hAnsi="Times New Roman"/>
                <w:sz w:val="18"/>
                <w:szCs w:val="18"/>
              </w:rPr>
              <w:pPrChange w:id="190" w:author="Robert Goss" w:date="2017-08-16T14:46:00Z">
                <w:pPr>
                  <w:spacing w:after="0"/>
                </w:pPr>
              </w:pPrChange>
            </w:pPr>
          </w:p>
        </w:tc>
        <w:tc>
          <w:tcPr>
            <w:tcW w:w="1559" w:type="dxa"/>
            <w:shd w:val="clear" w:color="auto" w:fill="auto"/>
          </w:tcPr>
          <w:p w:rsidR="00C553A7" w:rsidRDefault="00D050D6" w:rsidP="00CC663C">
            <w:pPr>
              <w:spacing w:after="0"/>
              <w:rPr>
                <w:rFonts w:ascii="Times New Roman" w:hAnsi="Times New Roman"/>
                <w:sz w:val="18"/>
                <w:szCs w:val="18"/>
              </w:rPr>
            </w:pPr>
            <w:r w:rsidRPr="00EF7978">
              <w:rPr>
                <w:rFonts w:ascii="Times New Roman" w:hAnsi="Times New Roman"/>
                <w:sz w:val="18"/>
                <w:szCs w:val="18"/>
              </w:rPr>
              <w:t>M46:Eng Multiplier</w:t>
            </w:r>
          </w:p>
        </w:tc>
        <w:tc>
          <w:tcPr>
            <w:tcW w:w="6521" w:type="dxa"/>
            <w:gridSpan w:val="5"/>
            <w:shd w:val="clear" w:color="auto" w:fill="auto"/>
          </w:tcPr>
          <w:p w:rsidR="00C553A7" w:rsidRDefault="00D050D6" w:rsidP="00CC663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multiplying factor for the Eng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M47: Eng TOT </w:t>
            </w:r>
            <w:r w:rsidR="00591E0A">
              <w:rPr>
                <w:rFonts w:ascii="Times New Roman" w:hAnsi="Times New Roman"/>
                <w:sz w:val="18"/>
                <w:szCs w:val="18"/>
              </w:rPr>
              <w:t>ON/OFF</w:t>
            </w:r>
          </w:p>
        </w:tc>
        <w:tc>
          <w:tcPr>
            <w:tcW w:w="6521" w:type="dxa"/>
            <w:gridSpan w:val="5"/>
            <w:shd w:val="clear" w:color="auto" w:fill="auto"/>
          </w:tcPr>
          <w:p w:rsidR="00D050D6" w:rsidRPr="00EF7978" w:rsidRDefault="00D050D6" w:rsidP="00591E0A">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Window to </w:t>
            </w:r>
            <w:r w:rsidR="00591E0A">
              <w:rPr>
                <w:rFonts w:ascii="Times New Roman" w:hAnsi="Times New Roman"/>
                <w:sz w:val="18"/>
                <w:szCs w:val="18"/>
              </w:rPr>
              <w:t>turn thermal energy totalizer on or off.</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M48: Daily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daily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M49: Monthly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monthly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M410: Yearly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yearly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M50:System</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M51: Language</w:t>
            </w:r>
          </w:p>
        </w:tc>
        <w:tc>
          <w:tcPr>
            <w:tcW w:w="6521" w:type="dxa"/>
            <w:gridSpan w:val="5"/>
            <w:shd w:val="clear" w:color="auto" w:fill="auto"/>
          </w:tcPr>
          <w:p w:rsidR="00D050D6" w:rsidRPr="00EF7978" w:rsidRDefault="00D050D6" w:rsidP="00EF7978">
            <w:pPr>
              <w:tabs>
                <w:tab w:val="left" w:pos="2076"/>
              </w:tabs>
              <w:spacing w:after="0"/>
              <w:rPr>
                <w:rFonts w:ascii="Times New Roman" w:hAnsi="Times New Roman"/>
                <w:sz w:val="18"/>
                <w:szCs w:val="18"/>
              </w:rPr>
            </w:pPr>
            <w:r w:rsidRPr="00EF7978">
              <w:rPr>
                <w:rFonts w:ascii="Times New Roman" w:hAnsi="Times New Roman"/>
                <w:sz w:val="18"/>
                <w:szCs w:val="18"/>
              </w:rPr>
              <w:t>Window to set up the language Selection – English or Chinese.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M52: Unit</w:t>
            </w:r>
          </w:p>
        </w:tc>
        <w:tc>
          <w:tcPr>
            <w:tcW w:w="916"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Metric/ English</w:t>
            </w:r>
          </w:p>
        </w:tc>
        <w:tc>
          <w:tcPr>
            <w:tcW w:w="5605" w:type="dxa"/>
            <w:gridSpan w:val="4"/>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unit system. ‘Metric’ is the factory default. The conversion from English to Metric or vice versa will not affect the unit for totalizers.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vMerge w:val="restart"/>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unit</w:t>
            </w:r>
          </w:p>
        </w:tc>
        <w:tc>
          <w:tcPr>
            <w:tcW w:w="810"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Change Volume</w:t>
            </w:r>
          </w:p>
        </w:tc>
        <w:tc>
          <w:tcPr>
            <w:tcW w:w="4795"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flow rate unit system.</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can be in:</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Cubic meter short for (m</w:t>
            </w:r>
            <w:r w:rsidRPr="00EF7978">
              <w:rPr>
                <w:rFonts w:ascii="Times New Roman" w:hAnsi="Times New Roman"/>
                <w:sz w:val="18"/>
                <w:szCs w:val="18"/>
                <w:vertAlign w:val="superscript"/>
              </w:rPr>
              <w:t>3</w:t>
            </w:r>
            <w:r w:rsidRPr="00EF7978">
              <w:rPr>
                <w:rFonts w:ascii="Times New Roman" w:hAnsi="Times New Roman"/>
                <w:sz w:val="18"/>
                <w:szCs w:val="18"/>
              </w:rPr>
              <w:t>)</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 xml:space="preserve">2. </w:t>
            </w:r>
            <w:proofErr w:type="spellStart"/>
            <w:r w:rsidRPr="00EF7978">
              <w:rPr>
                <w:rFonts w:ascii="Times New Roman" w:hAnsi="Times New Roman"/>
                <w:sz w:val="18"/>
                <w:szCs w:val="18"/>
                <w:lang w:val="es-ES"/>
              </w:rPr>
              <w:t>Liter</w:t>
            </w:r>
            <w:proofErr w:type="spellEnd"/>
            <w:r w:rsidRPr="00EF7978">
              <w:rPr>
                <w:rFonts w:ascii="Times New Roman" w:hAnsi="Times New Roman"/>
                <w:sz w:val="18"/>
                <w:szCs w:val="18"/>
                <w:lang w:val="es-ES"/>
              </w:rPr>
              <w:t xml:space="preserve"> (l)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3. USA gallon (gal)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4. Imperial gallon (</w:t>
            </w:r>
            <w:proofErr w:type="spellStart"/>
            <w:r w:rsidRPr="00EF7978">
              <w:rPr>
                <w:rFonts w:ascii="Times New Roman" w:hAnsi="Times New Roman"/>
                <w:sz w:val="18"/>
                <w:szCs w:val="18"/>
                <w:lang w:val="es-ES"/>
              </w:rPr>
              <w:t>igl</w:t>
            </w:r>
            <w:proofErr w:type="spellEnd"/>
            <w:r w:rsidRPr="00EF7978">
              <w:rPr>
                <w:rFonts w:ascii="Times New Roman" w:hAnsi="Times New Roman"/>
                <w:sz w:val="18"/>
                <w:szCs w:val="18"/>
                <w:lang w:val="es-ES"/>
              </w:rPr>
              <w:t>)</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 xml:space="preserve">5. </w:t>
            </w:r>
            <w:proofErr w:type="spellStart"/>
            <w:r w:rsidRPr="00EF7978">
              <w:rPr>
                <w:rFonts w:ascii="Times New Roman" w:hAnsi="Times New Roman"/>
                <w:sz w:val="18"/>
                <w:szCs w:val="18"/>
                <w:lang w:val="es-ES"/>
              </w:rPr>
              <w:t>Million</w:t>
            </w:r>
            <w:proofErr w:type="spellEnd"/>
            <w:r w:rsidRPr="00EF7978">
              <w:rPr>
                <w:rFonts w:ascii="Times New Roman" w:hAnsi="Times New Roman"/>
                <w:sz w:val="18"/>
                <w:szCs w:val="18"/>
                <w:lang w:val="es-ES"/>
              </w:rPr>
              <w:t xml:space="preserve"> USA gallon (</w:t>
            </w:r>
            <w:proofErr w:type="spellStart"/>
            <w:r w:rsidRPr="00EF7978">
              <w:rPr>
                <w:rFonts w:ascii="Times New Roman" w:hAnsi="Times New Roman"/>
                <w:sz w:val="18"/>
                <w:szCs w:val="18"/>
                <w:lang w:val="es-ES"/>
              </w:rPr>
              <w:t>mgl</w:t>
            </w:r>
            <w:proofErr w:type="spellEnd"/>
            <w:r w:rsidRPr="00EF7978">
              <w:rPr>
                <w:rFonts w:ascii="Times New Roman" w:hAnsi="Times New Roman"/>
                <w:sz w:val="18"/>
                <w:szCs w:val="18"/>
                <w:lang w:val="es-ES"/>
              </w:rPr>
              <w:t>)</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Cubic feet (</w:t>
            </w:r>
            <w:proofErr w:type="spellStart"/>
            <w:r w:rsidRPr="00EF7978">
              <w:rPr>
                <w:rFonts w:ascii="Times New Roman" w:hAnsi="Times New Roman"/>
                <w:sz w:val="18"/>
                <w:szCs w:val="18"/>
              </w:rPr>
              <w:t>cf</w:t>
            </w:r>
            <w:proofErr w:type="spellEnd"/>
            <w:r w:rsidRPr="00EF7978">
              <w:rPr>
                <w:rFonts w:ascii="Times New Roman" w:hAnsi="Times New Roman"/>
                <w:sz w:val="18"/>
                <w:szCs w:val="18"/>
              </w:rPr>
              <w:t>)</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7. USA oil barrel (bal)</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Imperial oil barrel (</w:t>
            </w:r>
            <w:proofErr w:type="spellStart"/>
            <w:r w:rsidRPr="00EF7978">
              <w:rPr>
                <w:rFonts w:ascii="Times New Roman" w:hAnsi="Times New Roman"/>
                <w:sz w:val="18"/>
                <w:szCs w:val="18"/>
              </w:rPr>
              <w:t>ib</w:t>
            </w:r>
            <w:proofErr w:type="spellEnd"/>
            <w:r w:rsidRPr="00EF7978">
              <w:rPr>
                <w:rFonts w:ascii="Times New Roman" w:hAnsi="Times New Roman"/>
                <w:sz w:val="18"/>
                <w:szCs w:val="18"/>
              </w:rPr>
              <w: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vMerge/>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p>
        </w:tc>
        <w:tc>
          <w:tcPr>
            <w:tcW w:w="810"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Change Time</w:t>
            </w:r>
          </w:p>
        </w:tc>
        <w:tc>
          <w:tcPr>
            <w:tcW w:w="4795"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 flow unit in terms of time can be per day, per hour, per minute or per second. So there are 36 different flow rate units in total for selection.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TOT Unit</w:t>
            </w:r>
          </w:p>
        </w:tc>
        <w:tc>
          <w:tcPr>
            <w:tcW w:w="5605" w:type="dxa"/>
            <w:gridSpan w:val="4"/>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flow rate totalizer unit system.</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This can be in:</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Cubic meter short for (m</w:t>
            </w:r>
            <w:r w:rsidRPr="00EF7978">
              <w:rPr>
                <w:rFonts w:ascii="Times New Roman" w:hAnsi="Times New Roman"/>
                <w:sz w:val="18"/>
                <w:szCs w:val="18"/>
                <w:vertAlign w:val="superscript"/>
              </w:rPr>
              <w:t>3</w:t>
            </w:r>
            <w:r w:rsidRPr="00EF7978">
              <w:rPr>
                <w:rFonts w:ascii="Times New Roman" w:hAnsi="Times New Roman"/>
                <w:sz w:val="18"/>
                <w:szCs w:val="18"/>
              </w:rPr>
              <w:t>)</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 xml:space="preserve">2. </w:t>
            </w:r>
            <w:proofErr w:type="spellStart"/>
            <w:r w:rsidRPr="00EF7978">
              <w:rPr>
                <w:rFonts w:ascii="Times New Roman" w:hAnsi="Times New Roman"/>
                <w:sz w:val="18"/>
                <w:szCs w:val="18"/>
                <w:lang w:val="es-ES"/>
              </w:rPr>
              <w:t>Liter</w:t>
            </w:r>
            <w:proofErr w:type="spellEnd"/>
            <w:r w:rsidRPr="00EF7978">
              <w:rPr>
                <w:rFonts w:ascii="Times New Roman" w:hAnsi="Times New Roman"/>
                <w:sz w:val="18"/>
                <w:szCs w:val="18"/>
                <w:lang w:val="es-ES"/>
              </w:rPr>
              <w:t xml:space="preserve"> (l)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3. USA gallon (gal)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4. Imperial Gallon (</w:t>
            </w:r>
            <w:proofErr w:type="spellStart"/>
            <w:r w:rsidRPr="00EF7978">
              <w:rPr>
                <w:rFonts w:ascii="Times New Roman" w:hAnsi="Times New Roman"/>
                <w:sz w:val="18"/>
                <w:szCs w:val="18"/>
                <w:lang w:val="es-ES"/>
              </w:rPr>
              <w:t>igl</w:t>
            </w:r>
            <w:proofErr w:type="spellEnd"/>
            <w:r w:rsidRPr="00EF7978">
              <w:rPr>
                <w:rFonts w:ascii="Times New Roman" w:hAnsi="Times New Roman"/>
                <w:sz w:val="18"/>
                <w:szCs w:val="18"/>
                <w:lang w:val="es-ES"/>
              </w:rPr>
              <w:t>)</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 xml:space="preserve">5. </w:t>
            </w:r>
            <w:proofErr w:type="spellStart"/>
            <w:r w:rsidRPr="00EF7978">
              <w:rPr>
                <w:rFonts w:ascii="Times New Roman" w:hAnsi="Times New Roman"/>
                <w:sz w:val="18"/>
                <w:szCs w:val="18"/>
                <w:lang w:val="es-ES"/>
              </w:rPr>
              <w:t>Million</w:t>
            </w:r>
            <w:proofErr w:type="spellEnd"/>
            <w:r w:rsidRPr="00EF7978">
              <w:rPr>
                <w:rFonts w:ascii="Times New Roman" w:hAnsi="Times New Roman"/>
                <w:sz w:val="18"/>
                <w:szCs w:val="18"/>
                <w:lang w:val="es-ES"/>
              </w:rPr>
              <w:t xml:space="preserve"> USA gallon (</w:t>
            </w:r>
            <w:proofErr w:type="spellStart"/>
            <w:r w:rsidRPr="00EF7978">
              <w:rPr>
                <w:rFonts w:ascii="Times New Roman" w:hAnsi="Times New Roman"/>
                <w:sz w:val="18"/>
                <w:szCs w:val="18"/>
                <w:lang w:val="es-ES"/>
              </w:rPr>
              <w:t>mgl</w:t>
            </w:r>
            <w:proofErr w:type="spellEnd"/>
            <w:r w:rsidRPr="00EF7978">
              <w:rPr>
                <w:rFonts w:ascii="Times New Roman" w:hAnsi="Times New Roman"/>
                <w:sz w:val="18"/>
                <w:szCs w:val="18"/>
                <w:lang w:val="es-ES"/>
              </w:rPr>
              <w:t>)</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Cubic feet (</w:t>
            </w:r>
            <w:proofErr w:type="spellStart"/>
            <w:r w:rsidRPr="00EF7978">
              <w:rPr>
                <w:rFonts w:ascii="Times New Roman" w:hAnsi="Times New Roman"/>
                <w:sz w:val="18"/>
                <w:szCs w:val="18"/>
              </w:rPr>
              <w:t>cf</w:t>
            </w:r>
            <w:proofErr w:type="spellEnd"/>
            <w:r w:rsidRPr="00EF7978">
              <w:rPr>
                <w:rFonts w:ascii="Times New Roman" w:hAnsi="Times New Roman"/>
                <w:sz w:val="18"/>
                <w:szCs w:val="18"/>
              </w:rPr>
              <w:t>)</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7. USA oil barrel (bal)</w:t>
            </w:r>
          </w:p>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8. Imperial oil barrel (</w:t>
            </w:r>
            <w:proofErr w:type="spellStart"/>
            <w:r w:rsidRPr="00EF7978">
              <w:rPr>
                <w:rFonts w:ascii="Times New Roman" w:hAnsi="Times New Roman"/>
                <w:sz w:val="18"/>
                <w:szCs w:val="18"/>
              </w:rPr>
              <w:t>ib</w:t>
            </w:r>
            <w:proofErr w:type="spellEnd"/>
            <w:r w:rsidRPr="00EF7978">
              <w:rPr>
                <w:rFonts w:ascii="Times New Roman" w:hAnsi="Times New Roman"/>
                <w:sz w:val="18"/>
                <w:szCs w:val="18"/>
              </w:rPr>
              <w: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M53: COMM</w:t>
            </w: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Port Config</w:t>
            </w:r>
          </w:p>
        </w:tc>
        <w:tc>
          <w:tcPr>
            <w:tcW w:w="5605" w:type="dxa"/>
            <w:gridSpan w:val="4"/>
            <w:shd w:val="clear" w:color="auto" w:fill="auto"/>
          </w:tcPr>
          <w:p w:rsidR="00D050D6" w:rsidRPr="00EF7978" w:rsidRDefault="00D050D6" w:rsidP="00D21077">
            <w:pPr>
              <w:tabs>
                <w:tab w:val="left" w:pos="301"/>
              </w:tabs>
              <w:spacing w:after="0"/>
              <w:rPr>
                <w:rFonts w:ascii="Times New Roman" w:hAnsi="Times New Roman"/>
                <w:sz w:val="18"/>
                <w:szCs w:val="18"/>
              </w:rPr>
            </w:pPr>
            <w:r w:rsidRPr="00EF7978">
              <w:rPr>
                <w:rFonts w:ascii="Times New Roman" w:hAnsi="Times New Roman"/>
                <w:sz w:val="18"/>
                <w:szCs w:val="18"/>
              </w:rPr>
              <w:t>Window for RS-</w:t>
            </w:r>
            <w:r>
              <w:rPr>
                <w:rFonts w:ascii="Times New Roman" w:hAnsi="Times New Roman" w:hint="eastAsia"/>
                <w:sz w:val="18"/>
                <w:szCs w:val="18"/>
                <w:lang w:eastAsia="zh-CN"/>
              </w:rPr>
              <w:t>485</w:t>
            </w:r>
            <w:r w:rsidRPr="00EF7978">
              <w:rPr>
                <w:rFonts w:ascii="Times New Roman" w:hAnsi="Times New Roman"/>
                <w:sz w:val="18"/>
                <w:szCs w:val="18"/>
              </w:rPr>
              <w:t xml:space="preserve"> serial communication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Protocol</w:t>
            </w:r>
          </w:p>
        </w:tc>
        <w:tc>
          <w:tcPr>
            <w:tcW w:w="5605" w:type="dxa"/>
            <w:gridSpan w:val="4"/>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Window for communication protocol selection.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Monitor</w:t>
            </w:r>
          </w:p>
        </w:tc>
        <w:tc>
          <w:tcPr>
            <w:tcW w:w="5605" w:type="dxa"/>
            <w:gridSpan w:val="4"/>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Window to verify the data being logged.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M54: Date/Time</w:t>
            </w:r>
          </w:p>
        </w:tc>
        <w:tc>
          <w:tcPr>
            <w:tcW w:w="91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M54</w:t>
            </w:r>
          </w:p>
        </w:tc>
        <w:tc>
          <w:tcPr>
            <w:tcW w:w="5605" w:type="dxa"/>
            <w:gridSpan w:val="4"/>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setting the date and time.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M55: Version/ SN#</w:t>
            </w:r>
          </w:p>
        </w:tc>
        <w:tc>
          <w:tcPr>
            <w:tcW w:w="6521" w:type="dxa"/>
            <w:gridSpan w:val="5"/>
            <w:shd w:val="clear" w:color="auto" w:fill="auto"/>
          </w:tcPr>
          <w:p w:rsidR="00D050D6" w:rsidRPr="00EF7978" w:rsidRDefault="0040008C" w:rsidP="00EF7978">
            <w:pPr>
              <w:autoSpaceDE w:val="0"/>
              <w:autoSpaceDN w:val="0"/>
              <w:adjustRightInd w:val="0"/>
              <w:spacing w:after="0"/>
              <w:rPr>
                <w:rFonts w:ascii="Times New Roman" w:hAnsi="Times New Roman"/>
                <w:sz w:val="18"/>
                <w:szCs w:val="18"/>
              </w:rPr>
            </w:pPr>
            <w:r>
              <w:rPr>
                <w:rFonts w:ascii="Times New Roman" w:hAnsi="Times New Roman"/>
                <w:sz w:val="18"/>
                <w:szCs w:val="18"/>
              </w:rPr>
              <w:t>D</w:t>
            </w:r>
            <w:r w:rsidR="00D050D6" w:rsidRPr="00EF7978">
              <w:rPr>
                <w:rFonts w:ascii="Times New Roman" w:hAnsi="Times New Roman"/>
                <w:sz w:val="18"/>
                <w:szCs w:val="18"/>
              </w:rPr>
              <w:t>isplay</w:t>
            </w:r>
            <w:r>
              <w:rPr>
                <w:rFonts w:ascii="Times New Roman" w:hAnsi="Times New Roman"/>
                <w:sz w:val="18"/>
                <w:szCs w:val="18"/>
              </w:rPr>
              <w:t>s</w:t>
            </w:r>
            <w:r w:rsidR="00D050D6" w:rsidRPr="00EF7978">
              <w:rPr>
                <w:rFonts w:ascii="Times New Roman" w:hAnsi="Times New Roman"/>
                <w:sz w:val="18"/>
                <w:szCs w:val="18"/>
              </w:rPr>
              <w:t xml:space="preserve"> version information and Electronic Serial Number (ESN) that are unique for each EF40 series flowmeter. The user can use the ESN for instrumentation management.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M56: Battery</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Window that displays the current </w:t>
            </w:r>
            <w:r w:rsidR="0040008C">
              <w:rPr>
                <w:rFonts w:ascii="Times New Roman" w:hAnsi="Times New Roman"/>
                <w:sz w:val="18"/>
                <w:szCs w:val="18"/>
              </w:rPr>
              <w:t xml:space="preserve">button cell </w:t>
            </w:r>
            <w:r w:rsidRPr="00EF7978">
              <w:rPr>
                <w:rFonts w:ascii="Times New Roman" w:hAnsi="Times New Roman"/>
                <w:sz w:val="18"/>
                <w:szCs w:val="18"/>
              </w:rPr>
              <w:t>battery voltage.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M57: System Lock</w:t>
            </w:r>
          </w:p>
        </w:tc>
        <w:tc>
          <w:tcPr>
            <w:tcW w:w="6521" w:type="dxa"/>
            <w:gridSpan w:val="5"/>
            <w:shd w:val="clear" w:color="auto" w:fill="auto"/>
          </w:tcPr>
          <w:p w:rsidR="00381BF1" w:rsidRDefault="00D050D6">
            <w:pPr>
              <w:spacing w:after="0"/>
              <w:rPr>
                <w:rFonts w:ascii="Times New Roman" w:hAnsi="Times New Roman"/>
                <w:sz w:val="18"/>
                <w:szCs w:val="18"/>
              </w:rPr>
            </w:pPr>
            <w:r w:rsidRPr="00EF7978">
              <w:rPr>
                <w:rFonts w:ascii="Times New Roman" w:hAnsi="Times New Roman"/>
                <w:sz w:val="18"/>
                <w:szCs w:val="18"/>
              </w:rPr>
              <w:t xml:space="preserve">Window to set up </w:t>
            </w:r>
            <w:r w:rsidR="0040008C">
              <w:rPr>
                <w:rFonts w:ascii="Times New Roman" w:hAnsi="Times New Roman"/>
                <w:sz w:val="18"/>
                <w:szCs w:val="18"/>
              </w:rPr>
              <w:t>S</w:t>
            </w:r>
            <w:r w:rsidRPr="00EF7978">
              <w:rPr>
                <w:rFonts w:ascii="Times New Roman" w:hAnsi="Times New Roman"/>
                <w:sz w:val="18"/>
                <w:szCs w:val="18"/>
              </w:rPr>
              <w:t>ystem</w:t>
            </w:r>
            <w:r w:rsidR="0040008C">
              <w:rPr>
                <w:rFonts w:ascii="Times New Roman" w:hAnsi="Times New Roman"/>
                <w:sz w:val="18"/>
                <w:szCs w:val="18"/>
              </w:rPr>
              <w:t xml:space="preserve"> </w:t>
            </w:r>
            <w:r w:rsidRPr="00EF7978">
              <w:rPr>
                <w:rFonts w:ascii="Times New Roman" w:hAnsi="Times New Roman"/>
                <w:sz w:val="18"/>
                <w:szCs w:val="18"/>
              </w:rPr>
              <w:t>lock to avoid modification of the system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M58: Work Timer</w:t>
            </w:r>
          </w:p>
        </w:tc>
        <w:tc>
          <w:tcPr>
            <w:tcW w:w="6521" w:type="dxa"/>
            <w:gridSpan w:val="5"/>
            <w:shd w:val="clear" w:color="auto" w:fill="auto"/>
          </w:tcPr>
          <w:p w:rsidR="00D050D6" w:rsidRPr="00EF7978" w:rsidRDefault="00D050D6" w:rsidP="001534C5">
            <w:pPr>
              <w:spacing w:after="0"/>
              <w:rPr>
                <w:rFonts w:ascii="Times New Roman" w:hAnsi="Times New Roman"/>
                <w:sz w:val="18"/>
                <w:szCs w:val="18"/>
              </w:rPr>
            </w:pPr>
            <w:r w:rsidRPr="00EF7978">
              <w:rPr>
                <w:rFonts w:ascii="Times New Roman" w:hAnsi="Times New Roman"/>
                <w:sz w:val="18"/>
                <w:szCs w:val="18"/>
              </w:rPr>
              <w:t>Work timer. It can be reset by pressing ENT key</w:t>
            </w:r>
            <w:r w:rsidR="001534C5">
              <w:rPr>
                <w:rFonts w:ascii="Times New Roman" w:hAnsi="Times New Roman"/>
                <w:sz w:val="18"/>
                <w:szCs w:val="18"/>
              </w:rPr>
              <w:t>, Ok to Reset?</w:t>
            </w:r>
            <w:r w:rsidRPr="00EF7978">
              <w:rPr>
                <w:rFonts w:ascii="Times New Roman" w:hAnsi="Times New Roman"/>
                <w:sz w:val="18"/>
                <w:szCs w:val="18"/>
              </w:rPr>
              <w:t xml:space="preserve"> </w:t>
            </w:r>
            <w:proofErr w:type="gramStart"/>
            <w:r w:rsidRPr="00EF7978">
              <w:rPr>
                <w:rFonts w:ascii="Times New Roman" w:hAnsi="Times New Roman"/>
                <w:sz w:val="18"/>
                <w:szCs w:val="18"/>
              </w:rPr>
              <w:t>select</w:t>
            </w:r>
            <w:proofErr w:type="gramEnd"/>
            <w:r w:rsidRPr="00EF7978">
              <w:rPr>
                <w:rFonts w:ascii="Times New Roman" w:hAnsi="Times New Roman"/>
                <w:sz w:val="18"/>
                <w:szCs w:val="18"/>
              </w:rPr>
              <w:t xml:space="preserve"> YES.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lang w:eastAsia="zh-CN"/>
              </w:rPr>
            </w:pPr>
            <w:r w:rsidRPr="00EF7978">
              <w:rPr>
                <w:rFonts w:ascii="Times New Roman" w:hAnsi="Times New Roman"/>
                <w:sz w:val="18"/>
                <w:szCs w:val="18"/>
                <w:lang w:eastAsia="zh-CN"/>
              </w:rPr>
              <w:t>M59:</w:t>
            </w:r>
            <w:r w:rsidR="0040008C">
              <w:rPr>
                <w:rFonts w:ascii="Times New Roman" w:hAnsi="Times New Roman"/>
                <w:sz w:val="18"/>
                <w:szCs w:val="18"/>
                <w:lang w:eastAsia="zh-CN"/>
              </w:rPr>
              <w:t>Clear Data</w:t>
            </w:r>
          </w:p>
        </w:tc>
        <w:tc>
          <w:tcPr>
            <w:tcW w:w="6521" w:type="dxa"/>
            <w:gridSpan w:val="5"/>
            <w:shd w:val="clear" w:color="auto" w:fill="auto"/>
          </w:tcPr>
          <w:p w:rsidR="00381BF1" w:rsidRDefault="0040008C">
            <w:pPr>
              <w:spacing w:after="0"/>
              <w:rPr>
                <w:rFonts w:ascii="Times New Roman" w:hAnsi="Times New Roman"/>
                <w:sz w:val="18"/>
                <w:szCs w:val="18"/>
              </w:rPr>
            </w:pPr>
            <w:r>
              <w:rPr>
                <w:rFonts w:ascii="Times New Roman" w:hAnsi="Times New Roman"/>
                <w:sz w:val="18"/>
                <w:szCs w:val="18"/>
                <w:lang w:eastAsia="zh-CN"/>
              </w:rPr>
              <w:t>Clears all stored Data</w:t>
            </w:r>
            <w:r w:rsidR="00D050D6" w:rsidRPr="00EF7978">
              <w:rPr>
                <w:rFonts w:ascii="Times New Roman" w:hAnsi="Times New Roman"/>
                <w:sz w:val="18"/>
                <w:szCs w:val="18"/>
                <w:lang w:eastAsia="zh-CN"/>
              </w:rPr>
              <w:t>.</w:t>
            </w:r>
            <w:r w:rsidR="00D050D6" w:rsidRPr="00EF7978">
              <w:rPr>
                <w:rFonts w:ascii="Times New Roman" w:hAnsi="Times New Roman"/>
                <w:sz w:val="18"/>
                <w:szCs w:val="18"/>
              </w:rPr>
              <w:t xml:space="preserve"> It can be reset by pressing ENT key, </w:t>
            </w:r>
            <w:r>
              <w:rPr>
                <w:rFonts w:ascii="Times New Roman" w:hAnsi="Times New Roman"/>
                <w:sz w:val="18"/>
                <w:szCs w:val="18"/>
              </w:rPr>
              <w:t>Are you sure</w:t>
            </w:r>
            <w:proofErr w:type="gramStart"/>
            <w:r>
              <w:rPr>
                <w:rFonts w:ascii="Times New Roman" w:hAnsi="Times New Roman"/>
                <w:sz w:val="18"/>
                <w:szCs w:val="18"/>
              </w:rPr>
              <w:t>?</w:t>
            </w:r>
            <w:r w:rsidR="00D050D6" w:rsidRPr="00EF7978">
              <w:rPr>
                <w:rFonts w:ascii="Times New Roman" w:hAnsi="Times New Roman"/>
                <w:sz w:val="18"/>
                <w:szCs w:val="18"/>
              </w:rPr>
              <w:t>,</w:t>
            </w:r>
            <w:proofErr w:type="gramEnd"/>
            <w:r w:rsidR="00D050D6" w:rsidRPr="00EF7978">
              <w:rPr>
                <w:rFonts w:ascii="Times New Roman" w:hAnsi="Times New Roman"/>
                <w:sz w:val="18"/>
                <w:szCs w:val="18"/>
              </w:rPr>
              <w:t xml:space="preserve"> select YES.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M60:Heat Energy</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M61: Location</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configure the location of the transducers. They can be placed on the supply or the return line.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M62: Temperature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view the temperature of both transducers.</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M6</w:t>
            </w:r>
            <w:r>
              <w:rPr>
                <w:rFonts w:ascii="Times New Roman" w:hAnsi="Times New Roman" w:hint="eastAsia"/>
                <w:sz w:val="18"/>
                <w:szCs w:val="18"/>
                <w:lang w:eastAsia="zh-CN"/>
              </w:rPr>
              <w:t>3</w:t>
            </w:r>
            <w:r w:rsidRPr="00EF7978">
              <w:rPr>
                <w:rFonts w:ascii="Times New Roman" w:hAnsi="Times New Roman"/>
                <w:sz w:val="18"/>
                <w:szCs w:val="18"/>
              </w:rPr>
              <w:t xml:space="preserve">: </w:t>
            </w:r>
            <w:proofErr w:type="spellStart"/>
            <w:r>
              <w:rPr>
                <w:rFonts w:ascii="Times New Roman" w:hAnsi="Times New Roman" w:hint="eastAsia"/>
                <w:sz w:val="18"/>
                <w:szCs w:val="18"/>
                <w:lang w:eastAsia="zh-CN"/>
              </w:rPr>
              <w:t>EngTemp</w:t>
            </w:r>
            <w:proofErr w:type="spellEnd"/>
            <w:r>
              <w:rPr>
                <w:rFonts w:ascii="Times New Roman" w:hAnsi="Times New Roman" w:hint="eastAsia"/>
                <w:sz w:val="18"/>
                <w:szCs w:val="18"/>
                <w:lang w:eastAsia="zh-CN"/>
              </w:rPr>
              <w:t xml:space="preserve"> Select</w:t>
            </w:r>
          </w:p>
        </w:tc>
        <w:tc>
          <w:tcPr>
            <w:tcW w:w="6521" w:type="dxa"/>
            <w:gridSpan w:val="5"/>
            <w:shd w:val="clear" w:color="auto" w:fill="auto"/>
          </w:tcPr>
          <w:p w:rsidR="006B2BAE" w:rsidRPr="00181DD3" w:rsidRDefault="006B2BAE" w:rsidP="0031599F">
            <w:pPr>
              <w:spacing w:after="0"/>
              <w:rPr>
                <w:rFonts w:ascii="Times New Roman" w:hAnsi="Times New Roman"/>
                <w:sz w:val="18"/>
                <w:szCs w:val="18"/>
              </w:rPr>
            </w:pPr>
            <w:r w:rsidRPr="00EF7978">
              <w:rPr>
                <w:rFonts w:ascii="Times New Roman" w:hAnsi="Times New Roman"/>
                <w:sz w:val="18"/>
                <w:szCs w:val="18"/>
              </w:rPr>
              <w:t>Window to</w:t>
            </w:r>
            <w:r w:rsidRPr="00181DD3">
              <w:rPr>
                <w:rFonts w:ascii="Times New Roman" w:hAnsi="Times New Roman" w:hint="eastAsia"/>
                <w:sz w:val="18"/>
                <w:szCs w:val="18"/>
              </w:rPr>
              <w:t xml:space="preserve"> </w:t>
            </w:r>
            <w:r w:rsidRPr="00181DD3">
              <w:rPr>
                <w:rFonts w:ascii="Times New Roman" w:hAnsi="Times New Roman"/>
                <w:sz w:val="18"/>
                <w:szCs w:val="18"/>
              </w:rPr>
              <w:t xml:space="preserve">temperature source selection: </w:t>
            </w:r>
          </w:p>
          <w:p w:rsidR="006B2BAE" w:rsidRPr="00181DD3" w:rsidRDefault="006B2BAE" w:rsidP="0031599F">
            <w:pPr>
              <w:spacing w:after="0"/>
              <w:rPr>
                <w:rFonts w:ascii="Times New Roman" w:hAnsi="Times New Roman"/>
                <w:sz w:val="18"/>
                <w:szCs w:val="18"/>
              </w:rPr>
            </w:pPr>
            <w:r w:rsidRPr="00181DD3">
              <w:rPr>
                <w:rFonts w:ascii="Times New Roman" w:hAnsi="Times New Roman"/>
                <w:sz w:val="18"/>
                <w:szCs w:val="18"/>
              </w:rPr>
              <w:t xml:space="preserve">0. temperature from input AI1 and AI2; </w:t>
            </w:r>
          </w:p>
          <w:p w:rsidR="006B2BAE" w:rsidRPr="00181DD3" w:rsidRDefault="006B2BAE" w:rsidP="0031599F">
            <w:pPr>
              <w:spacing w:after="0"/>
              <w:rPr>
                <w:rFonts w:ascii="Times New Roman" w:hAnsi="Times New Roman"/>
                <w:sz w:val="18"/>
                <w:szCs w:val="18"/>
              </w:rPr>
            </w:pPr>
            <w:r w:rsidRPr="00181DD3">
              <w:rPr>
                <w:rFonts w:ascii="Times New Roman" w:hAnsi="Times New Roman"/>
                <w:sz w:val="18"/>
                <w:szCs w:val="18"/>
              </w:rPr>
              <w:t xml:space="preserve">1. </w:t>
            </w:r>
            <w:proofErr w:type="gramStart"/>
            <w:r w:rsidRPr="00181DD3">
              <w:rPr>
                <w:rFonts w:ascii="Times New Roman" w:hAnsi="Times New Roman"/>
                <w:sz w:val="18"/>
                <w:szCs w:val="18"/>
              </w:rPr>
              <w:t>fixed</w:t>
            </w:r>
            <w:proofErr w:type="gramEnd"/>
            <w:r w:rsidRPr="00181DD3">
              <w:rPr>
                <w:rFonts w:ascii="Times New Roman" w:hAnsi="Times New Roman"/>
                <w:sz w:val="18"/>
                <w:szCs w:val="18"/>
              </w:rPr>
              <w:t xml:space="preserve"> difference.</w:t>
            </w:r>
          </w:p>
          <w:p w:rsidR="006B2BAE" w:rsidRPr="00EF7978" w:rsidRDefault="006B2BAE" w:rsidP="00EF7978">
            <w:pPr>
              <w:spacing w:after="0"/>
              <w:rPr>
                <w:rFonts w:ascii="Times New Roman" w:hAnsi="Times New Roman"/>
                <w:sz w:val="18"/>
                <w:szCs w:val="18"/>
              </w:rPr>
            </w:pPr>
            <w:r w:rsidRPr="00181DD3">
              <w:rPr>
                <w:rFonts w:ascii="Times New Roman" w:hAnsi="Times New Roman"/>
                <w:sz w:val="18"/>
                <w:szCs w:val="18"/>
              </w:rPr>
              <w:t xml:space="preserve"> When selecting fixed difference, enter the difference in this menu.</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M6</w:t>
            </w:r>
            <w:r>
              <w:rPr>
                <w:rFonts w:ascii="Times New Roman" w:hAnsi="Times New Roman" w:hint="eastAsia"/>
                <w:sz w:val="18"/>
                <w:szCs w:val="18"/>
                <w:lang w:eastAsia="zh-CN"/>
              </w:rPr>
              <w:t>4</w:t>
            </w:r>
            <w:r w:rsidRPr="00EF7978">
              <w:rPr>
                <w:rFonts w:ascii="Times New Roman" w:hAnsi="Times New Roman"/>
                <w:sz w:val="18"/>
                <w:szCs w:val="18"/>
              </w:rPr>
              <w:t xml:space="preserve">: </w:t>
            </w:r>
            <w:r>
              <w:rPr>
                <w:rFonts w:ascii="Times New Roman" w:hAnsi="Times New Roman" w:hint="eastAsia"/>
                <w:sz w:val="18"/>
                <w:szCs w:val="18"/>
                <w:lang w:eastAsia="zh-CN"/>
              </w:rPr>
              <w:t>Specific Select</w:t>
            </w:r>
          </w:p>
        </w:tc>
        <w:tc>
          <w:tcPr>
            <w:tcW w:w="6521" w:type="dxa"/>
            <w:gridSpan w:val="5"/>
            <w:shd w:val="clear" w:color="auto" w:fill="auto"/>
          </w:tcPr>
          <w:p w:rsidR="006B2BAE" w:rsidRPr="00FC1B2B" w:rsidRDefault="006B2BAE" w:rsidP="0031599F">
            <w:pPr>
              <w:spacing w:after="0"/>
              <w:rPr>
                <w:rFonts w:ascii="Times New Roman" w:hAnsi="Times New Roman"/>
                <w:sz w:val="18"/>
                <w:szCs w:val="18"/>
              </w:rPr>
            </w:pPr>
            <w:r w:rsidRPr="00FC1B2B">
              <w:rPr>
                <w:rFonts w:ascii="Times New Roman" w:hAnsi="Times New Roman"/>
                <w:sz w:val="18"/>
                <w:szCs w:val="18"/>
              </w:rPr>
              <w:t>W</w:t>
            </w:r>
            <w:r w:rsidRPr="00FC1B2B">
              <w:rPr>
                <w:rFonts w:ascii="Times New Roman" w:hAnsi="Times New Roman" w:hint="eastAsia"/>
                <w:sz w:val="18"/>
                <w:szCs w:val="18"/>
              </w:rPr>
              <w:t xml:space="preserve">indow to </w:t>
            </w:r>
            <w:r w:rsidRPr="00FC1B2B">
              <w:rPr>
                <w:rFonts w:ascii="Times New Roman" w:hAnsi="Times New Roman"/>
                <w:sz w:val="18"/>
                <w:szCs w:val="18"/>
              </w:rPr>
              <w:t>specific heat (or thermal capacity coefficient) input</w:t>
            </w:r>
          </w:p>
          <w:p w:rsidR="006B2BAE" w:rsidRPr="00EF7978" w:rsidRDefault="006B2BAE" w:rsidP="0031599F">
            <w:pPr>
              <w:spacing w:after="0"/>
              <w:rPr>
                <w:rFonts w:ascii="Times New Roman" w:hAnsi="Times New Roman"/>
                <w:sz w:val="18"/>
                <w:szCs w:val="18"/>
              </w:rPr>
            </w:pPr>
          </w:p>
        </w:tc>
      </w:tr>
      <w:tr w:rsidR="006B2BAE" w:rsidRPr="00EF7978" w:rsidTr="005C204F">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Change w:id="191" w:author="Robert Goss" w:date="2017-08-16T14:48:00Z">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
          </w:tblPrExChange>
        </w:tblPrEx>
        <w:trPr>
          <w:trHeight w:val="446"/>
        </w:trPr>
        <w:tc>
          <w:tcPr>
            <w:tcW w:w="562" w:type="dxa"/>
            <w:vMerge/>
            <w:shd w:val="clear" w:color="auto" w:fill="auto"/>
            <w:tcPrChange w:id="192" w:author="Robert Goss" w:date="2017-08-16T14:48:00Z">
              <w:tcPr>
                <w:tcW w:w="562" w:type="dxa"/>
                <w:vMerge/>
                <w:shd w:val="clear" w:color="auto" w:fill="auto"/>
              </w:tcPr>
            </w:tcPrChange>
          </w:tcPr>
          <w:p w:rsidR="006B2BAE" w:rsidRPr="00EF7978" w:rsidRDefault="006B2BAE" w:rsidP="00EF7978">
            <w:pPr>
              <w:spacing w:after="0"/>
              <w:rPr>
                <w:rFonts w:ascii="Times New Roman" w:hAnsi="Times New Roman"/>
                <w:sz w:val="18"/>
                <w:szCs w:val="18"/>
              </w:rPr>
            </w:pPr>
          </w:p>
        </w:tc>
        <w:tc>
          <w:tcPr>
            <w:tcW w:w="1106" w:type="dxa"/>
            <w:shd w:val="clear" w:color="auto" w:fill="auto"/>
            <w:tcPrChange w:id="193" w:author="Robert Goss" w:date="2017-08-16T14:48:00Z">
              <w:tcPr>
                <w:tcW w:w="1106" w:type="dxa"/>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M70:Calculator</w:t>
            </w:r>
          </w:p>
        </w:tc>
        <w:tc>
          <w:tcPr>
            <w:tcW w:w="1559" w:type="dxa"/>
            <w:shd w:val="clear" w:color="auto" w:fill="auto"/>
            <w:tcPrChange w:id="194" w:author="Robert Goss" w:date="2017-08-16T14:48:00Z">
              <w:tcPr>
                <w:tcW w:w="1559" w:type="dxa"/>
                <w:shd w:val="clear" w:color="auto" w:fill="auto"/>
              </w:tcPr>
            </w:tcPrChange>
          </w:tcPr>
          <w:p w:rsidR="006B2BAE" w:rsidRPr="00EF7978" w:rsidRDefault="006B2BAE" w:rsidP="00EF7978">
            <w:pPr>
              <w:spacing w:after="0"/>
              <w:rPr>
                <w:rFonts w:ascii="Times New Roman" w:hAnsi="Times New Roman"/>
                <w:sz w:val="18"/>
                <w:szCs w:val="18"/>
                <w:lang w:eastAsia="zh-CN"/>
              </w:rPr>
            </w:pPr>
          </w:p>
        </w:tc>
        <w:tc>
          <w:tcPr>
            <w:tcW w:w="6521" w:type="dxa"/>
            <w:gridSpan w:val="5"/>
            <w:shd w:val="clear" w:color="auto" w:fill="auto"/>
            <w:tcPrChange w:id="195" w:author="Robert Goss" w:date="2017-08-16T14:48:00Z">
              <w:tcPr>
                <w:tcW w:w="6521" w:type="dxa"/>
                <w:gridSpan w:val="5"/>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which includes scientific calculator for the convenience of field applications. All the mathematic operators are selected from a list.</w:t>
            </w:r>
          </w:p>
        </w:tc>
      </w:tr>
      <w:tr w:rsidR="006B2BAE" w:rsidRPr="00EF7978" w:rsidTr="005C204F">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Change w:id="196" w:author="Robert Goss" w:date="2017-08-16T14:47:00Z">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
          </w:tblPrExChange>
        </w:tblPrEx>
        <w:trPr>
          <w:trHeight w:val="473"/>
        </w:trPr>
        <w:tc>
          <w:tcPr>
            <w:tcW w:w="562" w:type="dxa"/>
            <w:vMerge/>
            <w:shd w:val="clear" w:color="auto" w:fill="auto"/>
            <w:tcPrChange w:id="197" w:author="Robert Goss" w:date="2017-08-16T14:47:00Z">
              <w:tcPr>
                <w:tcW w:w="562" w:type="dxa"/>
                <w:vMerge/>
                <w:shd w:val="clear" w:color="auto" w:fill="auto"/>
              </w:tcPr>
            </w:tcPrChange>
          </w:tcPr>
          <w:p w:rsidR="006B2BAE" w:rsidRPr="00EF7978" w:rsidRDefault="006B2BAE" w:rsidP="00EF7978">
            <w:pPr>
              <w:spacing w:after="0"/>
              <w:rPr>
                <w:rFonts w:ascii="Times New Roman" w:hAnsi="Times New Roman"/>
                <w:sz w:val="18"/>
                <w:szCs w:val="18"/>
              </w:rPr>
            </w:pPr>
          </w:p>
        </w:tc>
        <w:tc>
          <w:tcPr>
            <w:tcW w:w="1106" w:type="dxa"/>
            <w:vMerge w:val="restart"/>
            <w:shd w:val="clear" w:color="auto" w:fill="auto"/>
            <w:tcPrChange w:id="198" w:author="Robert Goss" w:date="2017-08-16T14:47:00Z">
              <w:tcPr>
                <w:tcW w:w="1106" w:type="dxa"/>
                <w:vMerge w:val="restart"/>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M80:Misc.</w:t>
            </w:r>
          </w:p>
        </w:tc>
        <w:tc>
          <w:tcPr>
            <w:tcW w:w="1559" w:type="dxa"/>
            <w:shd w:val="clear" w:color="auto" w:fill="auto"/>
            <w:tcPrChange w:id="199" w:author="Robert Goss" w:date="2017-08-16T14:47:00Z">
              <w:tcPr>
                <w:tcW w:w="1559" w:type="dxa"/>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M81: Max Flowrate</w:t>
            </w:r>
          </w:p>
        </w:tc>
        <w:tc>
          <w:tcPr>
            <w:tcW w:w="6521" w:type="dxa"/>
            <w:gridSpan w:val="5"/>
            <w:shd w:val="clear" w:color="auto" w:fill="auto"/>
            <w:tcPrChange w:id="200" w:author="Robert Goss" w:date="2017-08-16T14:47:00Z">
              <w:tcPr>
                <w:tcW w:w="6521" w:type="dxa"/>
                <w:gridSpan w:val="5"/>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view maximum flow rate for the day and for the month.</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vMerge/>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 xml:space="preserve">M82: Last </w:t>
            </w:r>
            <w:proofErr w:type="spellStart"/>
            <w:r w:rsidRPr="00EF7978">
              <w:rPr>
                <w:rFonts w:ascii="Times New Roman" w:hAnsi="Times New Roman"/>
                <w:sz w:val="18"/>
                <w:szCs w:val="18"/>
              </w:rPr>
              <w:t>pwr</w:t>
            </w:r>
            <w:proofErr w:type="spellEnd"/>
            <w:r w:rsidRPr="00EF7978">
              <w:rPr>
                <w:rFonts w:ascii="Times New Roman" w:hAnsi="Times New Roman"/>
                <w:sz w:val="18"/>
                <w:szCs w:val="18"/>
              </w:rPr>
              <w:t xml:space="preserve"> off</w:t>
            </w:r>
          </w:p>
        </w:tc>
        <w:tc>
          <w:tcPr>
            <w:tcW w:w="6521" w:type="dxa"/>
            <w:gridSpan w:val="5"/>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display the last recorded time the device was powered off.</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vMerge/>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 xml:space="preserve">M83: </w:t>
            </w:r>
            <w:proofErr w:type="spellStart"/>
            <w:r w:rsidRPr="00EF7978">
              <w:rPr>
                <w:rFonts w:ascii="Times New Roman" w:hAnsi="Times New Roman"/>
                <w:sz w:val="18"/>
                <w:szCs w:val="18"/>
              </w:rPr>
              <w:t>Pwr</w:t>
            </w:r>
            <w:proofErr w:type="spellEnd"/>
            <w:r w:rsidRPr="00EF7978">
              <w:rPr>
                <w:rFonts w:ascii="Times New Roman" w:hAnsi="Times New Roman"/>
                <w:sz w:val="18"/>
                <w:szCs w:val="18"/>
              </w:rPr>
              <w:t xml:space="preserve"> On Time</w:t>
            </w:r>
          </w:p>
        </w:tc>
        <w:tc>
          <w:tcPr>
            <w:tcW w:w="6521" w:type="dxa"/>
            <w:gridSpan w:val="5"/>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display the last recorded time the device was powered on.</w:t>
            </w:r>
          </w:p>
        </w:tc>
      </w:tr>
    </w:tbl>
    <w:p w:rsidR="00255879" w:rsidRPr="003C3EF1" w:rsidRDefault="00255879" w:rsidP="00377E11">
      <w:pPr>
        <w:pStyle w:val="ListParagraph"/>
        <w:widowControl w:val="0"/>
        <w:spacing w:after="0" w:line="360" w:lineRule="auto"/>
        <w:ind w:left="0"/>
        <w:rPr>
          <w:rFonts w:ascii="Times New Roman" w:hAnsi="Times New Roman"/>
          <w:b/>
          <w:sz w:val="32"/>
          <w:szCs w:val="32"/>
        </w:rPr>
      </w:pPr>
    </w:p>
    <w:bookmarkEnd w:id="172"/>
    <w:bookmarkEnd w:id="173"/>
    <w:p w:rsidR="00A1529D" w:rsidRPr="003C3EF1" w:rsidRDefault="00255879" w:rsidP="00865D16">
      <w:pPr>
        <w:rPr>
          <w:rFonts w:ascii="Times New Roman" w:hAnsi="Times New Roman"/>
          <w:b/>
          <w:sz w:val="32"/>
          <w:szCs w:val="32"/>
        </w:rPr>
      </w:pPr>
      <w:r w:rsidRPr="003C3EF1">
        <w:rPr>
          <w:rFonts w:ascii="Times New Roman" w:hAnsi="Times New Roman"/>
          <w:b/>
          <w:sz w:val="32"/>
          <w:szCs w:val="32"/>
        </w:rPr>
        <w:br w:type="page"/>
      </w:r>
    </w:p>
    <w:p w:rsidR="0032739F" w:rsidRPr="003C3EF1" w:rsidRDefault="0032739F" w:rsidP="00B550FA">
      <w:pPr>
        <w:pStyle w:val="Heading1"/>
        <w:numPr>
          <w:ilvl w:val="0"/>
          <w:numId w:val="13"/>
        </w:numPr>
        <w:jc w:val="center"/>
        <w:rPr>
          <w:rFonts w:ascii="Times New Roman" w:hAnsi="Times New Roman" w:cs="Times New Roman"/>
          <w:color w:val="auto"/>
          <w:sz w:val="40"/>
          <w:szCs w:val="40"/>
        </w:rPr>
      </w:pPr>
      <w:bookmarkStart w:id="201" w:name="_Toc486237353"/>
      <w:r w:rsidRPr="003C3EF1">
        <w:rPr>
          <w:rFonts w:ascii="Times New Roman" w:hAnsi="Times New Roman" w:cs="Times New Roman"/>
          <w:color w:val="auto"/>
          <w:sz w:val="40"/>
          <w:szCs w:val="40"/>
        </w:rPr>
        <w:lastRenderedPageBreak/>
        <w:t>Troubleshooting</w:t>
      </w:r>
      <w:bookmarkEnd w:id="201"/>
    </w:p>
    <w:p w:rsidR="0032739F" w:rsidRPr="003C3EF1" w:rsidRDefault="0032739F" w:rsidP="0032739F">
      <w:pPr>
        <w:pStyle w:val="ListParagraph"/>
        <w:rPr>
          <w:rFonts w:ascii="Times New Roman" w:hAnsi="Times New Roman"/>
          <w:b/>
          <w:sz w:val="32"/>
          <w:szCs w:val="32"/>
        </w:rPr>
      </w:pPr>
    </w:p>
    <w:p w:rsidR="0032739F" w:rsidRPr="003C3EF1" w:rsidRDefault="009D5709" w:rsidP="00112C85">
      <w:pPr>
        <w:pStyle w:val="Heading2"/>
        <w:jc w:val="both"/>
        <w:rPr>
          <w:rFonts w:ascii="Times New Roman" w:hAnsi="Times New Roman"/>
          <w:color w:val="auto"/>
          <w:sz w:val="24"/>
          <w:szCs w:val="24"/>
        </w:rPr>
      </w:pPr>
      <w:bookmarkStart w:id="202" w:name="_Toc486237354"/>
      <w:r w:rsidRPr="003C3EF1">
        <w:rPr>
          <w:rFonts w:ascii="Times New Roman" w:hAnsi="Times New Roman"/>
          <w:color w:val="auto"/>
          <w:sz w:val="24"/>
          <w:szCs w:val="24"/>
        </w:rPr>
        <w:t>§6</w:t>
      </w:r>
      <w:r w:rsidR="0032739F" w:rsidRPr="003C3EF1">
        <w:rPr>
          <w:rFonts w:ascii="Times New Roman" w:hAnsi="Times New Roman"/>
          <w:color w:val="auto"/>
          <w:sz w:val="24"/>
          <w:szCs w:val="24"/>
        </w:rPr>
        <w:t>.1 Power-on Errors</w:t>
      </w:r>
      <w:bookmarkEnd w:id="202"/>
    </w:p>
    <w:p w:rsidR="009E1E18" w:rsidRPr="003C3EF1" w:rsidRDefault="009E1E18" w:rsidP="00112C85">
      <w:pPr>
        <w:widowControl w:val="0"/>
        <w:spacing w:after="0" w:line="360" w:lineRule="auto"/>
        <w:jc w:val="both"/>
        <w:rPr>
          <w:rFonts w:ascii="Times New Roman" w:hAnsi="Times New Roman"/>
        </w:rPr>
      </w:pPr>
      <w:r w:rsidRPr="003C3EF1">
        <w:rPr>
          <w:rFonts w:ascii="Times New Roman" w:hAnsi="Times New Roman"/>
        </w:rPr>
        <w:t xml:space="preserve">When powered on, the </w:t>
      </w:r>
      <w:r w:rsidR="00D47DE3">
        <w:rPr>
          <w:rFonts w:ascii="Times New Roman" w:hAnsi="Times New Roman"/>
        </w:rPr>
        <w:t>EF40</w:t>
      </w:r>
      <w:r w:rsidRPr="003C3EF1">
        <w:rPr>
          <w:rFonts w:ascii="Times New Roman" w:hAnsi="Times New Roman"/>
        </w:rPr>
        <w:t xml:space="preserve"> series ultrasonic flowmeter will automatically start the self-diagnostic process to determine if there are any hardware and/or software problems. If a problem is identified, an error message will be displayed. The following table shows the possible error messages, the corresponding causes, and their solutions. </w:t>
      </w:r>
    </w:p>
    <w:p w:rsidR="0032739F" w:rsidRPr="003C3EF1" w:rsidRDefault="0032739F" w:rsidP="0032739F">
      <w:pPr>
        <w:pStyle w:val="ListParagraph"/>
        <w:widowControl w:val="0"/>
        <w:spacing w:after="0" w:line="360" w:lineRule="auto"/>
        <w:rPr>
          <w:rFonts w:ascii="Times New Roman" w:hAnsi="Times New Roman"/>
          <w:b/>
          <w:sz w:val="28"/>
          <w:szCs w:val="28"/>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50"/>
        <w:gridCol w:w="2700"/>
        <w:gridCol w:w="4518"/>
      </w:tblGrid>
      <w:tr w:rsidR="00904B90" w:rsidRPr="00EF7978" w:rsidTr="00EF7978">
        <w:tc>
          <w:tcPr>
            <w:tcW w:w="2250"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Error Message</w:t>
            </w:r>
          </w:p>
        </w:tc>
        <w:tc>
          <w:tcPr>
            <w:tcW w:w="2700"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Causes</w:t>
            </w:r>
          </w:p>
        </w:tc>
        <w:tc>
          <w:tcPr>
            <w:tcW w:w="4518"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Solutions</w:t>
            </w:r>
          </w:p>
        </w:tc>
      </w:tr>
      <w:tr w:rsidR="00904B90" w:rsidRPr="00EF7978" w:rsidTr="00EF7978">
        <w:tc>
          <w:tcPr>
            <w:tcW w:w="225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ROM Parity Error</w:t>
            </w:r>
          </w:p>
        </w:tc>
        <w:tc>
          <w:tcPr>
            <w:tcW w:w="270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ROM operation illegal/error</w:t>
            </w:r>
          </w:p>
        </w:tc>
        <w:tc>
          <w:tcPr>
            <w:tcW w:w="4518" w:type="dxa"/>
            <w:shd w:val="clear" w:color="auto" w:fill="auto"/>
          </w:tcPr>
          <w:p w:rsidR="009E1E18" w:rsidRPr="00EF7978" w:rsidRDefault="009E1E18" w:rsidP="00EF7978">
            <w:pPr>
              <w:widowControl w:val="0"/>
              <w:spacing w:after="0"/>
              <w:jc w:val="center"/>
              <w:rPr>
                <w:rFonts w:ascii="Times New Roman" w:hAnsi="Times New Roman"/>
              </w:rPr>
            </w:pPr>
            <w:r w:rsidRPr="00EF7978">
              <w:rPr>
                <w:rFonts w:ascii="Times New Roman" w:hAnsi="Times New Roman"/>
              </w:rPr>
              <w:t>1. Reboot the system</w:t>
            </w:r>
          </w:p>
          <w:p w:rsidR="009E1E18" w:rsidRPr="00EF7978" w:rsidRDefault="009E1E18" w:rsidP="00EF7978">
            <w:pPr>
              <w:widowControl w:val="0"/>
              <w:spacing w:after="0"/>
              <w:jc w:val="center"/>
              <w:rPr>
                <w:rFonts w:ascii="Times New Roman" w:hAnsi="Times New Roman"/>
              </w:rPr>
            </w:pPr>
            <w:r w:rsidRPr="00EF7978">
              <w:rPr>
                <w:rFonts w:ascii="Times New Roman" w:hAnsi="Times New Roman"/>
              </w:rPr>
              <w:t>2. Contact the manufacturer</w:t>
            </w:r>
          </w:p>
        </w:tc>
      </w:tr>
      <w:tr w:rsidR="00904B90" w:rsidRPr="00EF7978" w:rsidTr="00EF7978">
        <w:tc>
          <w:tcPr>
            <w:tcW w:w="225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Stored Data Error</w:t>
            </w:r>
          </w:p>
        </w:tc>
        <w:tc>
          <w:tcPr>
            <w:tcW w:w="2700" w:type="dxa"/>
            <w:shd w:val="clear" w:color="auto" w:fill="auto"/>
          </w:tcPr>
          <w:p w:rsidR="009E1E18" w:rsidRPr="00EF7978" w:rsidRDefault="009E1E18" w:rsidP="00EF7978">
            <w:pPr>
              <w:pStyle w:val="ListParagraph"/>
              <w:widowControl w:val="0"/>
              <w:spacing w:after="0"/>
              <w:ind w:left="0"/>
              <w:jc w:val="center"/>
              <w:rPr>
                <w:rFonts w:ascii="Times New Roman" w:hAnsi="Times New Roman"/>
              </w:rPr>
            </w:pPr>
            <w:r w:rsidRPr="00EF7978">
              <w:rPr>
                <w:rFonts w:ascii="Times New Roman" w:hAnsi="Times New Roman"/>
              </w:rPr>
              <w:t>User entered parameters were lost</w:t>
            </w:r>
          </w:p>
        </w:tc>
        <w:tc>
          <w:tcPr>
            <w:tcW w:w="4518" w:type="dxa"/>
            <w:shd w:val="clear" w:color="auto" w:fill="auto"/>
          </w:tcPr>
          <w:p w:rsidR="009E1E18" w:rsidRPr="00EF7978" w:rsidRDefault="009E1E18" w:rsidP="00EF7978">
            <w:pPr>
              <w:pStyle w:val="ListParagraph"/>
              <w:widowControl w:val="0"/>
              <w:spacing w:after="0"/>
              <w:ind w:left="0"/>
              <w:jc w:val="center"/>
              <w:rPr>
                <w:rFonts w:ascii="Times New Roman" w:hAnsi="Times New Roman"/>
              </w:rPr>
            </w:pPr>
            <w:r w:rsidRPr="00EF7978">
              <w:rPr>
                <w:rFonts w:ascii="Times New Roman" w:hAnsi="Times New Roman"/>
              </w:rPr>
              <w:t>Press ENT key to restore the default configuration</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SCPU Fatal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SCPU hardware fatal error</w:t>
            </w:r>
          </w:p>
        </w:tc>
        <w:tc>
          <w:tcPr>
            <w:tcW w:w="4518" w:type="dxa"/>
            <w:vMerge w:val="restart"/>
            <w:shd w:val="clear" w:color="auto" w:fill="auto"/>
          </w:tcPr>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1. Reboot the system</w:t>
            </w:r>
          </w:p>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2. Contact the manufacturer</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System Clock Slow or Fast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the system clock or the crystal oscillator</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CPU or IRQ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RAM chip</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System RAM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RAM chip</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CE7BAF" w:rsidRPr="00EF7978" w:rsidTr="00EF7978">
        <w:tc>
          <w:tcPr>
            <w:tcW w:w="2250" w:type="dxa"/>
            <w:shd w:val="clear" w:color="auto" w:fill="auto"/>
          </w:tcPr>
          <w:p w:rsidR="00CE7BAF"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Time Date Error</w:t>
            </w:r>
          </w:p>
        </w:tc>
        <w:tc>
          <w:tcPr>
            <w:tcW w:w="2700" w:type="dxa"/>
            <w:shd w:val="clear" w:color="auto" w:fill="auto"/>
          </w:tcPr>
          <w:p w:rsidR="00CE7BAF"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Problem with date/time chip</w:t>
            </w:r>
          </w:p>
        </w:tc>
        <w:tc>
          <w:tcPr>
            <w:tcW w:w="4518" w:type="dxa"/>
            <w:shd w:val="clear" w:color="auto" w:fill="auto"/>
          </w:tcPr>
          <w:p w:rsidR="00CE7BAF" w:rsidRPr="00EF7978" w:rsidRDefault="00CE7BAF" w:rsidP="00EF7978">
            <w:pPr>
              <w:widowControl w:val="0"/>
              <w:spacing w:after="0"/>
              <w:jc w:val="center"/>
              <w:rPr>
                <w:rFonts w:ascii="Times New Roman" w:hAnsi="Times New Roman"/>
              </w:rPr>
            </w:pPr>
            <w:r w:rsidRPr="00EF7978">
              <w:rPr>
                <w:rFonts w:ascii="Times New Roman" w:hAnsi="Times New Roman"/>
              </w:rPr>
              <w:t>1. Initialize the calendar in menu window M</w:t>
            </w:r>
            <w:r w:rsidR="0046494C" w:rsidRPr="00EF7978">
              <w:rPr>
                <w:rFonts w:ascii="Times New Roman" w:hAnsi="Times New Roman"/>
              </w:rPr>
              <w:t>54</w:t>
            </w:r>
          </w:p>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2. Contact the manufacturer</w:t>
            </w:r>
          </w:p>
        </w:tc>
      </w:tr>
      <w:tr w:rsidR="00CE7BAF" w:rsidRPr="00EF7978" w:rsidTr="00EF7978">
        <w:tc>
          <w:tcPr>
            <w:tcW w:w="2250" w:type="dxa"/>
            <w:shd w:val="clear" w:color="auto" w:fill="auto"/>
          </w:tcPr>
          <w:p w:rsidR="00CE7BAF"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No Display, Erratic or Abnormal Operation</w:t>
            </w:r>
          </w:p>
        </w:tc>
        <w:tc>
          <w:tcPr>
            <w:tcW w:w="2700" w:type="dxa"/>
            <w:shd w:val="clear" w:color="auto" w:fill="auto"/>
          </w:tcPr>
          <w:p w:rsidR="00CE7BAF"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wiring</w:t>
            </w:r>
          </w:p>
        </w:tc>
        <w:tc>
          <w:tcPr>
            <w:tcW w:w="4518" w:type="dxa"/>
            <w:shd w:val="clear" w:color="auto" w:fill="auto"/>
          </w:tcPr>
          <w:p w:rsidR="00CE7BAF" w:rsidRPr="00EF7978" w:rsidRDefault="005402E3" w:rsidP="00EF7978">
            <w:pPr>
              <w:pStyle w:val="ListParagraph"/>
              <w:widowControl w:val="0"/>
              <w:spacing w:after="0"/>
              <w:ind w:left="0"/>
              <w:jc w:val="center"/>
              <w:rPr>
                <w:rFonts w:ascii="Times New Roman" w:hAnsi="Times New Roman"/>
              </w:rPr>
            </w:pPr>
            <w:r w:rsidRPr="00EF7978">
              <w:rPr>
                <w:rFonts w:ascii="Times New Roman" w:hAnsi="Times New Roman"/>
              </w:rPr>
              <w:t>Double-</w:t>
            </w:r>
            <w:r w:rsidR="00BA3367" w:rsidRPr="00EF7978">
              <w:rPr>
                <w:rFonts w:ascii="Times New Roman" w:hAnsi="Times New Roman"/>
              </w:rPr>
              <w:t>check wiring connections</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No response to key pressing</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Keypad is locked; bad plug connection</w:t>
            </w:r>
          </w:p>
        </w:tc>
        <w:tc>
          <w:tcPr>
            <w:tcW w:w="4518" w:type="dxa"/>
            <w:shd w:val="clear" w:color="auto" w:fill="auto"/>
          </w:tcPr>
          <w:p w:rsidR="00BA3367" w:rsidRPr="00EF7978" w:rsidRDefault="00840354" w:rsidP="00EF7978">
            <w:pPr>
              <w:pStyle w:val="ListParagraph"/>
              <w:widowControl w:val="0"/>
              <w:spacing w:after="0"/>
              <w:ind w:left="0"/>
              <w:jc w:val="center"/>
              <w:rPr>
                <w:rFonts w:ascii="Times New Roman" w:hAnsi="Times New Roman"/>
              </w:rPr>
            </w:pPr>
            <w:r w:rsidRPr="00EF7978">
              <w:rPr>
                <w:rFonts w:ascii="Times New Roman" w:hAnsi="Times New Roman"/>
              </w:rPr>
              <w:t>Press keys M, 5, and 7, consecutively (M57). From there, unlock the keypad.</w:t>
            </w:r>
          </w:p>
        </w:tc>
      </w:tr>
      <w:tr w:rsidR="00904B90" w:rsidRPr="00EF7978" w:rsidTr="00EF7978">
        <w:tc>
          <w:tcPr>
            <w:tcW w:w="2250" w:type="dxa"/>
            <w:shd w:val="clear" w:color="auto" w:fill="auto"/>
          </w:tcPr>
          <w:p w:rsidR="009E1E18" w:rsidRPr="00EF7978" w:rsidRDefault="00904B90" w:rsidP="00EF7978">
            <w:pPr>
              <w:pStyle w:val="ListParagraph"/>
              <w:widowControl w:val="0"/>
              <w:spacing w:after="0"/>
              <w:ind w:left="0"/>
              <w:jc w:val="center"/>
              <w:rPr>
                <w:rFonts w:ascii="Times New Roman" w:hAnsi="Times New Roman"/>
              </w:rPr>
            </w:pPr>
            <w:r w:rsidRPr="00EF7978">
              <w:rPr>
                <w:rFonts w:ascii="Times New Roman" w:hAnsi="Times New Roman"/>
              </w:rPr>
              <w:t>Reboot Repetitively</w:t>
            </w:r>
          </w:p>
        </w:tc>
        <w:tc>
          <w:tcPr>
            <w:tcW w:w="2700" w:type="dxa"/>
            <w:shd w:val="clear" w:color="auto" w:fill="auto"/>
          </w:tcPr>
          <w:p w:rsidR="009E1E18" w:rsidRPr="00EF7978" w:rsidRDefault="00904B90" w:rsidP="00EF7978">
            <w:pPr>
              <w:pStyle w:val="ListParagraph"/>
              <w:widowControl w:val="0"/>
              <w:spacing w:after="0"/>
              <w:ind w:left="0"/>
              <w:jc w:val="center"/>
              <w:rPr>
                <w:rFonts w:ascii="Times New Roman" w:hAnsi="Times New Roman"/>
              </w:rPr>
            </w:pPr>
            <w:r w:rsidRPr="00EF7978">
              <w:rPr>
                <w:rFonts w:ascii="Times New Roman" w:hAnsi="Times New Roman"/>
              </w:rPr>
              <w:t>Hardware problems</w:t>
            </w:r>
          </w:p>
        </w:tc>
        <w:tc>
          <w:tcPr>
            <w:tcW w:w="4518"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Contact the manufacturer</w:t>
            </w:r>
          </w:p>
        </w:tc>
      </w:tr>
    </w:tbl>
    <w:p w:rsidR="00577D04" w:rsidRPr="003C3EF1" w:rsidRDefault="00577D04" w:rsidP="00577D04">
      <w:pPr>
        <w:pStyle w:val="ListParagraph"/>
        <w:widowControl w:val="0"/>
        <w:spacing w:after="0" w:line="360" w:lineRule="auto"/>
        <w:rPr>
          <w:rFonts w:ascii="Times New Roman" w:hAnsi="Times New Roman"/>
          <w:b/>
          <w:sz w:val="28"/>
          <w:szCs w:val="28"/>
        </w:rPr>
      </w:pPr>
    </w:p>
    <w:p w:rsidR="00904B90" w:rsidRPr="003C3EF1" w:rsidRDefault="00904B90" w:rsidP="00904B90">
      <w:pPr>
        <w:pStyle w:val="ListParagraph"/>
        <w:rPr>
          <w:rFonts w:ascii="Times New Roman" w:hAnsi="Times New Roman"/>
          <w:b/>
          <w:sz w:val="32"/>
          <w:szCs w:val="32"/>
        </w:rPr>
      </w:pPr>
    </w:p>
    <w:p w:rsidR="00904B90" w:rsidRPr="003C3EF1" w:rsidRDefault="009D5709" w:rsidP="007217D8">
      <w:pPr>
        <w:pStyle w:val="Heading2"/>
        <w:rPr>
          <w:rFonts w:ascii="Times New Roman" w:hAnsi="Times New Roman"/>
          <w:color w:val="auto"/>
          <w:sz w:val="24"/>
          <w:szCs w:val="24"/>
        </w:rPr>
      </w:pPr>
      <w:bookmarkStart w:id="203" w:name="_Toc486237355"/>
      <w:r w:rsidRPr="003C3EF1">
        <w:rPr>
          <w:rFonts w:ascii="Times New Roman" w:hAnsi="Times New Roman"/>
          <w:color w:val="auto"/>
          <w:sz w:val="24"/>
          <w:szCs w:val="24"/>
        </w:rPr>
        <w:t>§6</w:t>
      </w:r>
      <w:r w:rsidR="00904B90" w:rsidRPr="003C3EF1">
        <w:rPr>
          <w:rFonts w:ascii="Times New Roman" w:hAnsi="Times New Roman"/>
          <w:color w:val="auto"/>
          <w:sz w:val="24"/>
          <w:szCs w:val="24"/>
        </w:rPr>
        <w:t>.2 Working Status Errors</w:t>
      </w:r>
      <w:bookmarkEnd w:id="203"/>
    </w:p>
    <w:p w:rsidR="00904B90" w:rsidRPr="003C3EF1" w:rsidRDefault="00904B90" w:rsidP="00904B90">
      <w:pPr>
        <w:widowControl w:val="0"/>
        <w:spacing w:after="0" w:line="360" w:lineRule="auto"/>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series ultrasonic flowmeter will show an Error Code (i.e. a single letter, e.g. I, R, etc.) in the </w:t>
      </w:r>
      <w:r w:rsidR="00CF3CA7">
        <w:rPr>
          <w:rFonts w:ascii="Times New Roman" w:hAnsi="Times New Roman"/>
        </w:rPr>
        <w:t>upper</w:t>
      </w:r>
      <w:r w:rsidR="00CF3CA7" w:rsidRPr="003C3EF1">
        <w:rPr>
          <w:rFonts w:ascii="Times New Roman" w:hAnsi="Times New Roman"/>
        </w:rPr>
        <w:t xml:space="preserve"> </w:t>
      </w:r>
      <w:r w:rsidRPr="003C3EF1">
        <w:rPr>
          <w:rFonts w:ascii="Times New Roman" w:hAnsi="Times New Roman"/>
        </w:rPr>
        <w:t>right corner of the m</w:t>
      </w:r>
      <w:r w:rsidR="006E78E4" w:rsidRPr="003C3EF1">
        <w:rPr>
          <w:rFonts w:ascii="Times New Roman" w:hAnsi="Times New Roman"/>
        </w:rPr>
        <w:t>ain menu window</w:t>
      </w:r>
      <w:r w:rsidRPr="003C3EF1">
        <w:rPr>
          <w:rFonts w:ascii="Times New Roman" w:hAnsi="Times New Roman"/>
          <w:b/>
        </w:rPr>
        <w:t>.</w:t>
      </w:r>
      <w:r w:rsidRPr="003C3EF1">
        <w:rPr>
          <w:rFonts w:ascii="Times New Roman" w:hAnsi="Times New Roman"/>
        </w:rPr>
        <w:t xml:space="preserve"> Wh</w:t>
      </w:r>
      <w:r w:rsidR="008B1B67" w:rsidRPr="003C3EF1">
        <w:rPr>
          <w:rFonts w:ascii="Times New Roman" w:hAnsi="Times New Roman"/>
        </w:rPr>
        <w:t>en any abnormal error code shows</w:t>
      </w:r>
      <w:r w:rsidRPr="003C3EF1">
        <w:rPr>
          <w:rFonts w:ascii="Times New Roman" w:hAnsi="Times New Roman"/>
        </w:rPr>
        <w:t xml:space="preserve">, counter-measures should be taken. </w:t>
      </w:r>
    </w:p>
    <w:p w:rsidR="00904B90" w:rsidRPr="003C3EF1" w:rsidRDefault="00904B90" w:rsidP="00904B90">
      <w:pPr>
        <w:widowControl w:val="0"/>
        <w:spacing w:after="0" w:line="360" w:lineRule="auto"/>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68"/>
        <w:gridCol w:w="2070"/>
        <w:gridCol w:w="3240"/>
        <w:gridCol w:w="2898"/>
      </w:tblGrid>
      <w:tr w:rsidR="00F403DF" w:rsidRPr="00EF7978" w:rsidTr="00EF7978">
        <w:tc>
          <w:tcPr>
            <w:tcW w:w="1368"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Error Code</w:t>
            </w:r>
          </w:p>
        </w:tc>
        <w:tc>
          <w:tcPr>
            <w:tcW w:w="2070"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 xml:space="preserve">Message </w:t>
            </w:r>
            <w:r w:rsidR="00D41A1F" w:rsidRPr="00EF7978">
              <w:rPr>
                <w:rFonts w:ascii="Times New Roman" w:hAnsi="Times New Roman"/>
                <w:b/>
              </w:rPr>
              <w:t xml:space="preserve">Displayed on </w:t>
            </w:r>
            <w:r w:rsidR="00716F50" w:rsidRPr="00EF7978">
              <w:rPr>
                <w:rFonts w:ascii="Times New Roman" w:hAnsi="Times New Roman"/>
                <w:b/>
              </w:rPr>
              <w:t>main menu window</w:t>
            </w:r>
          </w:p>
        </w:tc>
        <w:tc>
          <w:tcPr>
            <w:tcW w:w="3240"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Causes</w:t>
            </w:r>
          </w:p>
        </w:tc>
        <w:tc>
          <w:tcPr>
            <w:tcW w:w="2898"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Solutions</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R</w:t>
            </w:r>
          </w:p>
        </w:tc>
        <w:tc>
          <w:tcPr>
            <w:tcW w:w="2070"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System Normal</w:t>
            </w:r>
          </w:p>
        </w:tc>
        <w:tc>
          <w:tcPr>
            <w:tcW w:w="3240" w:type="dxa"/>
            <w:shd w:val="clear" w:color="auto" w:fill="auto"/>
          </w:tcPr>
          <w:p w:rsidR="00904B90" w:rsidRPr="00EF7978" w:rsidRDefault="009C7905" w:rsidP="00EF7978">
            <w:pPr>
              <w:widowControl w:val="0"/>
              <w:spacing w:after="0"/>
              <w:rPr>
                <w:rFonts w:ascii="Times New Roman" w:hAnsi="Times New Roman"/>
              </w:rPr>
            </w:pPr>
            <w:r w:rsidRPr="00EF7978">
              <w:rPr>
                <w:rFonts w:ascii="Times New Roman" w:hAnsi="Times New Roman"/>
              </w:rPr>
              <w:t>No Error</w:t>
            </w:r>
          </w:p>
        </w:tc>
        <w:tc>
          <w:tcPr>
            <w:tcW w:w="2898" w:type="dxa"/>
            <w:shd w:val="clear" w:color="auto" w:fill="auto"/>
          </w:tcPr>
          <w:p w:rsidR="00904B90" w:rsidRPr="00EF7978" w:rsidRDefault="00904B90" w:rsidP="00EF7978">
            <w:pPr>
              <w:widowControl w:val="0"/>
              <w:spacing w:after="0"/>
              <w:rPr>
                <w:rFonts w:ascii="Times New Roman" w:hAnsi="Times New Roman"/>
              </w:rPr>
            </w:pP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I</w:t>
            </w:r>
          </w:p>
        </w:tc>
        <w:tc>
          <w:tcPr>
            <w:tcW w:w="2070" w:type="dxa"/>
            <w:shd w:val="clear" w:color="auto" w:fill="auto"/>
          </w:tcPr>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 No Signal</w:t>
            </w:r>
          </w:p>
        </w:tc>
        <w:tc>
          <w:tcPr>
            <w:tcW w:w="3240" w:type="dxa"/>
            <w:shd w:val="clear" w:color="auto" w:fill="auto"/>
          </w:tcPr>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Unable to receive signal</w:t>
            </w:r>
          </w:p>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Transducers installed improperly</w:t>
            </w:r>
          </w:p>
          <w:p w:rsidR="009C7905" w:rsidRPr="00EF7978" w:rsidRDefault="0046494C" w:rsidP="00EF7978">
            <w:pPr>
              <w:pStyle w:val="ListParagraph"/>
              <w:widowControl w:val="0"/>
              <w:numPr>
                <w:ilvl w:val="0"/>
                <w:numId w:val="20"/>
              </w:numPr>
              <w:spacing w:after="0"/>
              <w:rPr>
                <w:rFonts w:ascii="Times New Roman" w:hAnsi="Times New Roman"/>
              </w:rPr>
            </w:pPr>
            <w:r w:rsidRPr="00EF7978">
              <w:rPr>
                <w:rFonts w:ascii="Times New Roman" w:hAnsi="Times New Roman"/>
              </w:rPr>
              <w:t>Loose</w:t>
            </w:r>
            <w:r w:rsidR="009C7905" w:rsidRPr="00EF7978">
              <w:rPr>
                <w:rFonts w:ascii="Times New Roman" w:hAnsi="Times New Roman"/>
              </w:rPr>
              <w:t xml:space="preserve"> contact</w:t>
            </w:r>
            <w:r w:rsidRPr="00EF7978">
              <w:rPr>
                <w:rFonts w:ascii="Times New Roman" w:hAnsi="Times New Roman"/>
              </w:rPr>
              <w:t>,</w:t>
            </w:r>
            <w:r w:rsidR="009C7905" w:rsidRPr="00EF7978">
              <w:rPr>
                <w:rFonts w:ascii="Times New Roman" w:hAnsi="Times New Roman"/>
              </w:rPr>
              <w:t xml:space="preserve"> or not enough couplant between </w:t>
            </w:r>
            <w:r w:rsidR="009C7905" w:rsidRPr="00EF7978">
              <w:rPr>
                <w:rFonts w:ascii="Times New Roman" w:hAnsi="Times New Roman"/>
              </w:rPr>
              <w:lastRenderedPageBreak/>
              <w:t>transducer and pipe surface</w:t>
            </w:r>
          </w:p>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Pipe liners are too thick</w:t>
            </w:r>
            <w:r w:rsidR="0046494C" w:rsidRPr="00EF7978">
              <w:rPr>
                <w:rFonts w:ascii="Times New Roman" w:hAnsi="Times New Roman"/>
              </w:rPr>
              <w:t>,</w:t>
            </w:r>
            <w:r w:rsidRPr="00EF7978">
              <w:rPr>
                <w:rFonts w:ascii="Times New Roman" w:hAnsi="Times New Roman"/>
              </w:rPr>
              <w:t xml:space="preserve"> or the deposition inside the pipe is too thick.</w:t>
            </w:r>
          </w:p>
          <w:p w:rsidR="00904B90"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5. Transducer cables are not properly connected.</w:t>
            </w:r>
          </w:p>
        </w:tc>
        <w:tc>
          <w:tcPr>
            <w:tcW w:w="2898" w:type="dxa"/>
            <w:shd w:val="clear" w:color="auto" w:fill="auto"/>
          </w:tcPr>
          <w:p w:rsidR="00904B90" w:rsidRPr="00EF7978" w:rsidRDefault="009C7905" w:rsidP="00EF7978">
            <w:pPr>
              <w:widowControl w:val="0"/>
              <w:spacing w:after="0"/>
              <w:rPr>
                <w:rFonts w:ascii="Times New Roman" w:hAnsi="Times New Roman"/>
              </w:rPr>
            </w:pPr>
            <w:r w:rsidRPr="00EF7978">
              <w:rPr>
                <w:rFonts w:ascii="Times New Roman" w:hAnsi="Times New Roman"/>
              </w:rPr>
              <w:lastRenderedPageBreak/>
              <w:t>1. Polish the pipe surface and clean the spot. Remove paint.</w:t>
            </w:r>
          </w:p>
          <w:p w:rsidR="009C7905" w:rsidRPr="00EF7978" w:rsidRDefault="009C7905" w:rsidP="00EF7978">
            <w:pPr>
              <w:widowControl w:val="0"/>
              <w:spacing w:after="0"/>
              <w:rPr>
                <w:rFonts w:ascii="Times New Roman" w:hAnsi="Times New Roman"/>
              </w:rPr>
            </w:pPr>
            <w:r w:rsidRPr="00EF7978">
              <w:rPr>
                <w:rFonts w:ascii="Times New Roman" w:hAnsi="Times New Roman"/>
              </w:rPr>
              <w:t>2. Make sure there is adequate couplant.</w:t>
            </w:r>
          </w:p>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3. Make sure the transducer is </w:t>
            </w:r>
            <w:r w:rsidRPr="00EF7978">
              <w:rPr>
                <w:rFonts w:ascii="Times New Roman" w:hAnsi="Times New Roman"/>
              </w:rPr>
              <w:lastRenderedPageBreak/>
              <w:t>in tight contact with pipe surface</w:t>
            </w:r>
          </w:p>
          <w:p w:rsidR="009C7905" w:rsidRPr="00EF7978" w:rsidRDefault="009C7905" w:rsidP="00EF7978">
            <w:pPr>
              <w:widowControl w:val="0"/>
              <w:spacing w:after="0"/>
              <w:rPr>
                <w:rFonts w:ascii="Times New Roman" w:hAnsi="Times New Roman"/>
              </w:rPr>
            </w:pPr>
            <w:r w:rsidRPr="00EF7978">
              <w:rPr>
                <w:rFonts w:ascii="Times New Roman" w:hAnsi="Times New Roman"/>
              </w:rPr>
              <w:t>4. Check transducer cables</w:t>
            </w:r>
          </w:p>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5. Check installation parameter settings </w:t>
            </w:r>
          </w:p>
          <w:p w:rsidR="009C7905" w:rsidRPr="00EF7978" w:rsidRDefault="009C7905" w:rsidP="00EF7978">
            <w:pPr>
              <w:widowControl w:val="0"/>
              <w:spacing w:after="0"/>
              <w:rPr>
                <w:rFonts w:ascii="Times New Roman" w:hAnsi="Times New Roman"/>
              </w:rPr>
            </w:pPr>
            <w:r w:rsidRPr="00EF7978">
              <w:rPr>
                <w:rFonts w:ascii="Times New Roman" w:hAnsi="Times New Roman"/>
              </w:rPr>
              <w:t>6.</w:t>
            </w:r>
            <w:r w:rsidR="0046494C" w:rsidRPr="00EF7978">
              <w:rPr>
                <w:rFonts w:ascii="Times New Roman" w:hAnsi="Times New Roman"/>
              </w:rPr>
              <w:t xml:space="preserve"> Find a better measurement site(n</w:t>
            </w:r>
            <w:r w:rsidRPr="00EF7978">
              <w:rPr>
                <w:rFonts w:ascii="Times New Roman" w:hAnsi="Times New Roman"/>
              </w:rPr>
              <w:t>ewer pi</w:t>
            </w:r>
            <w:r w:rsidR="0046494C" w:rsidRPr="00EF7978">
              <w:rPr>
                <w:rFonts w:ascii="Times New Roman" w:hAnsi="Times New Roman"/>
              </w:rPr>
              <w:t>pe, no corrosion, no deposition)</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lastRenderedPageBreak/>
              <w:t>J</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Hardware Error</w:t>
            </w:r>
          </w:p>
        </w:tc>
        <w:tc>
          <w:tcPr>
            <w:tcW w:w="324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Hardware problem</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Contact the manufacturer</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H</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Poor Sig. Detected</w:t>
            </w:r>
          </w:p>
        </w:tc>
        <w:tc>
          <w:tcPr>
            <w:tcW w:w="324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Poor signal detected. Similar to error code I.</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Refer to error code I.</w:t>
            </w:r>
          </w:p>
        </w:tc>
      </w:tr>
      <w:tr w:rsidR="00F403DF" w:rsidRPr="00EF7978" w:rsidTr="00EF7978">
        <w:tc>
          <w:tcPr>
            <w:tcW w:w="1368"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E</w:t>
            </w:r>
          </w:p>
        </w:tc>
        <w:tc>
          <w:tcPr>
            <w:tcW w:w="2070"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Current Loop Over 20mA</w:t>
            </w:r>
          </w:p>
        </w:tc>
        <w:tc>
          <w:tcPr>
            <w:tcW w:w="3240"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4-20mA loop output over 120%. Improper settings for current loop output</w:t>
            </w:r>
          </w:p>
        </w:tc>
        <w:tc>
          <w:tcPr>
            <w:tcW w:w="2898"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1. Ignore it if </w:t>
            </w:r>
            <w:r w:rsidR="0046494C" w:rsidRPr="00EF7978">
              <w:rPr>
                <w:rFonts w:ascii="Times New Roman" w:hAnsi="Times New Roman"/>
              </w:rPr>
              <w:t>current loop output is not used</w:t>
            </w:r>
          </w:p>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2. Check current loop settings in </w:t>
            </w:r>
            <w:r w:rsidR="000C7717" w:rsidRPr="00EF7978">
              <w:rPr>
                <w:rFonts w:ascii="Times New Roman" w:hAnsi="Times New Roman"/>
              </w:rPr>
              <w:t>menu window</w:t>
            </w:r>
            <w:r w:rsidR="00FE793C" w:rsidRPr="00EF7978">
              <w:rPr>
                <w:rFonts w:ascii="Times New Roman" w:hAnsi="Times New Roman"/>
              </w:rPr>
              <w:t xml:space="preserve"> </w:t>
            </w:r>
            <w:r w:rsidRPr="00EF7978">
              <w:rPr>
                <w:rFonts w:ascii="Times New Roman" w:hAnsi="Times New Roman"/>
              </w:rPr>
              <w:t>M</w:t>
            </w:r>
            <w:r w:rsidR="0046494C" w:rsidRPr="00EF7978">
              <w:rPr>
                <w:rFonts w:ascii="Times New Roman" w:hAnsi="Times New Roman"/>
              </w:rPr>
              <w:t>32</w:t>
            </w:r>
          </w:p>
          <w:p w:rsidR="009C6E2F" w:rsidRPr="00EF7978" w:rsidRDefault="009C6E2F" w:rsidP="00EF7978">
            <w:pPr>
              <w:widowControl w:val="0"/>
              <w:spacing w:after="0"/>
              <w:rPr>
                <w:rFonts w:ascii="Times New Roman" w:hAnsi="Times New Roman"/>
              </w:rPr>
            </w:pPr>
            <w:r w:rsidRPr="00EF7978">
              <w:rPr>
                <w:rFonts w:ascii="Times New Roman" w:hAnsi="Times New Roman"/>
              </w:rPr>
              <w:t>3. Confirm if the actual flow</w:t>
            </w:r>
            <w:r w:rsidR="0046494C" w:rsidRPr="00EF7978">
              <w:rPr>
                <w:rFonts w:ascii="Times New Roman" w:hAnsi="Times New Roman"/>
              </w:rPr>
              <w:t xml:space="preserve"> rate is too high</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Q</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Frequency Output Over</w:t>
            </w:r>
          </w:p>
        </w:tc>
        <w:tc>
          <w:tcPr>
            <w:tcW w:w="3240" w:type="dxa"/>
            <w:shd w:val="clear" w:color="auto" w:fill="auto"/>
          </w:tcPr>
          <w:p w:rsidR="00904B90" w:rsidRPr="00EF7978" w:rsidRDefault="009C6E2F" w:rsidP="00EF7978">
            <w:pPr>
              <w:pStyle w:val="ListParagraph"/>
              <w:widowControl w:val="0"/>
              <w:numPr>
                <w:ilvl w:val="0"/>
                <w:numId w:val="21"/>
              </w:numPr>
              <w:spacing w:after="0"/>
              <w:rPr>
                <w:rFonts w:ascii="Times New Roman" w:hAnsi="Times New Roman"/>
              </w:rPr>
            </w:pPr>
            <w:r w:rsidRPr="00EF7978">
              <w:rPr>
                <w:rFonts w:ascii="Times New Roman" w:hAnsi="Times New Roman"/>
              </w:rPr>
              <w:t>The frequency ou</w:t>
            </w:r>
            <w:r w:rsidR="00A1529D" w:rsidRPr="00EF7978">
              <w:rPr>
                <w:rFonts w:ascii="Times New Roman" w:hAnsi="Times New Roman"/>
              </w:rPr>
              <w:t>t</w:t>
            </w:r>
            <w:r w:rsidRPr="00EF7978">
              <w:rPr>
                <w:rFonts w:ascii="Times New Roman" w:hAnsi="Times New Roman"/>
              </w:rPr>
              <w:t xml:space="preserve">put is 120% over </w:t>
            </w:r>
          </w:p>
          <w:p w:rsidR="009C6E2F" w:rsidRPr="00EF7978" w:rsidRDefault="009C6E2F" w:rsidP="00EF7978">
            <w:pPr>
              <w:pStyle w:val="ListParagraph"/>
              <w:widowControl w:val="0"/>
              <w:numPr>
                <w:ilvl w:val="0"/>
                <w:numId w:val="21"/>
              </w:numPr>
              <w:spacing w:after="0"/>
              <w:rPr>
                <w:rFonts w:ascii="Times New Roman" w:hAnsi="Times New Roman"/>
              </w:rPr>
            </w:pPr>
            <w:r w:rsidRPr="00EF7978">
              <w:rPr>
                <w:rFonts w:ascii="Times New Roman" w:hAnsi="Times New Roman"/>
              </w:rPr>
              <w:t>2. Improper settings for frequency output.</w:t>
            </w:r>
            <w:r w:rsidRPr="00EF7978">
              <w:rPr>
                <w:rFonts w:ascii="Times New Roman" w:hAnsi="Times New Roman"/>
              </w:rPr>
              <w:br/>
              <w:t xml:space="preserve">3.  The actual flow rate is too high. </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 xml:space="preserve">1. Ignore </w:t>
            </w:r>
            <w:r w:rsidR="0046494C" w:rsidRPr="00EF7978">
              <w:rPr>
                <w:rFonts w:ascii="Times New Roman" w:hAnsi="Times New Roman"/>
              </w:rPr>
              <w:t>if frequency output is not used</w:t>
            </w:r>
          </w:p>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2. Check the values entered in </w:t>
            </w:r>
            <w:r w:rsidR="000C7717" w:rsidRPr="00EF7978">
              <w:rPr>
                <w:rFonts w:ascii="Times New Roman" w:hAnsi="Times New Roman"/>
              </w:rPr>
              <w:t xml:space="preserve">menu </w:t>
            </w:r>
            <w:r w:rsidRPr="00EF7978">
              <w:rPr>
                <w:rFonts w:ascii="Times New Roman" w:hAnsi="Times New Roman"/>
              </w:rPr>
              <w:t xml:space="preserve">window </w:t>
            </w:r>
            <w:r w:rsidR="000C7717" w:rsidRPr="00EF7978">
              <w:rPr>
                <w:rFonts w:ascii="Times New Roman" w:hAnsi="Times New Roman"/>
              </w:rPr>
              <w:t>M35</w:t>
            </w:r>
          </w:p>
          <w:p w:rsidR="009C6E2F" w:rsidRPr="00EF7978" w:rsidRDefault="009C6E2F" w:rsidP="00EF7978">
            <w:pPr>
              <w:widowControl w:val="0"/>
              <w:spacing w:after="0"/>
              <w:rPr>
                <w:rFonts w:ascii="Times New Roman" w:hAnsi="Times New Roman"/>
              </w:rPr>
            </w:pPr>
            <w:r w:rsidRPr="00EF7978">
              <w:rPr>
                <w:rFonts w:ascii="Times New Roman" w:hAnsi="Times New Roman"/>
              </w:rPr>
              <w:t>3. Use a larger value in M</w:t>
            </w:r>
            <w:r w:rsidR="006E78E4" w:rsidRPr="00EF7978">
              <w:rPr>
                <w:rFonts w:ascii="Times New Roman" w:hAnsi="Times New Roman"/>
              </w:rPr>
              <w:t>35</w:t>
            </w:r>
            <w:r w:rsidRPr="00EF7978">
              <w:rPr>
                <w:rFonts w:ascii="Times New Roman" w:hAnsi="Times New Roman"/>
              </w:rPr>
              <w:t xml:space="preserve"> if needed</w:t>
            </w:r>
          </w:p>
          <w:p w:rsidR="009C6E2F" w:rsidRPr="00EF7978" w:rsidRDefault="009C6E2F" w:rsidP="00EF7978">
            <w:pPr>
              <w:widowControl w:val="0"/>
              <w:spacing w:after="0"/>
              <w:rPr>
                <w:rFonts w:ascii="Times New Roman" w:hAnsi="Times New Roman"/>
              </w:rPr>
            </w:pPr>
            <w:r w:rsidRPr="00EF7978">
              <w:rPr>
                <w:rFonts w:ascii="Times New Roman" w:hAnsi="Times New Roman"/>
              </w:rPr>
              <w:t>4. Confirm if t</w:t>
            </w:r>
            <w:r w:rsidR="0046494C" w:rsidRPr="00EF7978">
              <w:rPr>
                <w:rFonts w:ascii="Times New Roman" w:hAnsi="Times New Roman"/>
              </w:rPr>
              <w:t>he actual flow rate is too high</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F</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System RAM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Date Time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CPU or IRQ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ROM Parity Error</w:t>
            </w:r>
          </w:p>
        </w:tc>
        <w:tc>
          <w:tcPr>
            <w:tcW w:w="3240" w:type="dxa"/>
            <w:shd w:val="clear" w:color="auto" w:fill="auto"/>
          </w:tcPr>
          <w:p w:rsidR="00904B90" w:rsidRPr="00EF7978" w:rsidRDefault="009C6E2F" w:rsidP="00EF7978">
            <w:pPr>
              <w:pStyle w:val="ListParagraph"/>
              <w:widowControl w:val="0"/>
              <w:numPr>
                <w:ilvl w:val="0"/>
                <w:numId w:val="22"/>
              </w:numPr>
              <w:spacing w:after="0"/>
              <w:rPr>
                <w:rFonts w:ascii="Times New Roman" w:hAnsi="Times New Roman"/>
              </w:rPr>
            </w:pPr>
            <w:r w:rsidRPr="00EF7978">
              <w:rPr>
                <w:rFonts w:ascii="Times New Roman" w:hAnsi="Times New Roman"/>
              </w:rPr>
              <w:t>Temporary problems with RAM, RTC</w:t>
            </w:r>
          </w:p>
          <w:p w:rsidR="009C6E2F" w:rsidRPr="00EF7978" w:rsidRDefault="009C6E2F" w:rsidP="00EF7978">
            <w:pPr>
              <w:pStyle w:val="ListParagraph"/>
              <w:widowControl w:val="0"/>
              <w:numPr>
                <w:ilvl w:val="0"/>
                <w:numId w:val="22"/>
              </w:numPr>
              <w:spacing w:after="0"/>
              <w:rPr>
                <w:rFonts w:ascii="Times New Roman" w:hAnsi="Times New Roman"/>
              </w:rPr>
            </w:pPr>
            <w:r w:rsidRPr="00EF7978">
              <w:rPr>
                <w:rFonts w:ascii="Times New Roman" w:hAnsi="Times New Roman"/>
              </w:rPr>
              <w:t>2. Permanent problems with hardware</w:t>
            </w:r>
          </w:p>
        </w:tc>
        <w:tc>
          <w:tcPr>
            <w:tcW w:w="289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1. Reboot the system</w:t>
            </w:r>
          </w:p>
          <w:p w:rsidR="00A640C6" w:rsidRPr="00EF7978" w:rsidRDefault="0046494C" w:rsidP="00EF7978">
            <w:pPr>
              <w:widowControl w:val="0"/>
              <w:spacing w:after="0"/>
              <w:rPr>
                <w:rFonts w:ascii="Times New Roman" w:hAnsi="Times New Roman"/>
              </w:rPr>
            </w:pPr>
            <w:r w:rsidRPr="00EF7978">
              <w:rPr>
                <w:rFonts w:ascii="Times New Roman" w:hAnsi="Times New Roman"/>
              </w:rPr>
              <w:t>2. Refer to Table 6.1, and contact the manufacturer</w:t>
            </w:r>
          </w:p>
        </w:tc>
      </w:tr>
      <w:tr w:rsidR="00F403DF" w:rsidRPr="00EF7978" w:rsidTr="00EF7978">
        <w:tc>
          <w:tcPr>
            <w:tcW w:w="136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G</w:t>
            </w:r>
          </w:p>
        </w:tc>
        <w:tc>
          <w:tcPr>
            <w:tcW w:w="2070"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Adjusting Gain &gt; s1</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s2</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s3</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s4</w:t>
            </w:r>
          </w:p>
          <w:p w:rsidR="00A640C6" w:rsidRPr="00EF7978" w:rsidRDefault="00A640C6" w:rsidP="00EF7978">
            <w:pPr>
              <w:widowControl w:val="0"/>
              <w:spacing w:after="0"/>
              <w:rPr>
                <w:rFonts w:ascii="Times New Roman" w:hAnsi="Times New Roman"/>
              </w:rPr>
            </w:pPr>
          </w:p>
        </w:tc>
        <w:tc>
          <w:tcPr>
            <w:tcW w:w="3240"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 xml:space="preserve">Instrument is in progress of adjusting the gain for the signal, and the number indicates the progressive steps. </w:t>
            </w:r>
          </w:p>
        </w:tc>
        <w:tc>
          <w:tcPr>
            <w:tcW w:w="289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No need for action</w:t>
            </w:r>
          </w:p>
        </w:tc>
      </w:tr>
      <w:tr w:rsidR="00F403DF" w:rsidRPr="00EF7978" w:rsidTr="00EF7978">
        <w:tc>
          <w:tcPr>
            <w:tcW w:w="1368" w:type="dxa"/>
            <w:shd w:val="clear" w:color="auto" w:fill="auto"/>
          </w:tcPr>
          <w:p w:rsidR="00D41A1F" w:rsidRPr="00EF7978" w:rsidRDefault="00D41A1F" w:rsidP="00EF7978">
            <w:pPr>
              <w:widowControl w:val="0"/>
              <w:spacing w:after="0"/>
              <w:rPr>
                <w:rFonts w:ascii="Times New Roman" w:hAnsi="Times New Roman"/>
              </w:rPr>
            </w:pPr>
            <w:r w:rsidRPr="00EF7978">
              <w:rPr>
                <w:rFonts w:ascii="Times New Roman" w:hAnsi="Times New Roman"/>
              </w:rPr>
              <w:t>K</w:t>
            </w:r>
          </w:p>
        </w:tc>
        <w:tc>
          <w:tcPr>
            <w:tcW w:w="2070" w:type="dxa"/>
            <w:shd w:val="clear" w:color="auto" w:fill="auto"/>
          </w:tcPr>
          <w:p w:rsidR="00D41A1F" w:rsidRPr="00EF7978" w:rsidRDefault="00A640C6" w:rsidP="00EF7978">
            <w:pPr>
              <w:widowControl w:val="0"/>
              <w:spacing w:after="0"/>
              <w:rPr>
                <w:rFonts w:ascii="Times New Roman" w:hAnsi="Times New Roman"/>
              </w:rPr>
            </w:pPr>
            <w:r w:rsidRPr="00EF7978">
              <w:rPr>
                <w:rFonts w:ascii="Times New Roman" w:hAnsi="Times New Roman"/>
              </w:rPr>
              <w:t>Empty Pipe</w:t>
            </w:r>
          </w:p>
        </w:tc>
        <w:tc>
          <w:tcPr>
            <w:tcW w:w="3240" w:type="dxa"/>
            <w:shd w:val="clear" w:color="auto" w:fill="auto"/>
          </w:tcPr>
          <w:p w:rsidR="00D41A1F" w:rsidRPr="00EF7978" w:rsidRDefault="00A640C6" w:rsidP="00EF7978">
            <w:pPr>
              <w:pStyle w:val="ListParagraph"/>
              <w:widowControl w:val="0"/>
              <w:numPr>
                <w:ilvl w:val="0"/>
                <w:numId w:val="23"/>
              </w:numPr>
              <w:spacing w:after="0"/>
              <w:rPr>
                <w:rFonts w:ascii="Times New Roman" w:hAnsi="Times New Roman"/>
              </w:rPr>
            </w:pPr>
            <w:r w:rsidRPr="00EF7978">
              <w:rPr>
                <w:rFonts w:ascii="Times New Roman" w:hAnsi="Times New Roman"/>
              </w:rPr>
              <w:t>No liquid inside the pipe</w:t>
            </w:r>
          </w:p>
          <w:p w:rsidR="00A640C6" w:rsidRPr="00EF7978" w:rsidRDefault="00A640C6" w:rsidP="00EF7978">
            <w:pPr>
              <w:widowControl w:val="0"/>
              <w:spacing w:after="0"/>
              <w:ind w:left="360"/>
              <w:rPr>
                <w:rFonts w:ascii="Times New Roman" w:hAnsi="Times New Roman"/>
              </w:rPr>
            </w:pPr>
          </w:p>
        </w:tc>
        <w:tc>
          <w:tcPr>
            <w:tcW w:w="2898" w:type="dxa"/>
            <w:shd w:val="clear" w:color="auto" w:fill="auto"/>
          </w:tcPr>
          <w:p w:rsidR="00D41A1F" w:rsidRPr="00EF7978" w:rsidRDefault="00371D1E" w:rsidP="00EF7978">
            <w:pPr>
              <w:widowControl w:val="0"/>
              <w:spacing w:after="0"/>
              <w:rPr>
                <w:rFonts w:ascii="Times New Roman" w:hAnsi="Times New Roman"/>
              </w:rPr>
            </w:pPr>
            <w:r w:rsidRPr="00EF7978">
              <w:rPr>
                <w:rFonts w:ascii="Times New Roman" w:hAnsi="Times New Roman"/>
              </w:rPr>
              <w:t>1. If the pipe is not full, relocate the flowmeter to where the pipe is full of liquid.</w:t>
            </w:r>
          </w:p>
          <w:p w:rsidR="00371D1E" w:rsidRPr="00EF7978" w:rsidRDefault="00371D1E" w:rsidP="00EF7978">
            <w:pPr>
              <w:widowControl w:val="0"/>
              <w:spacing w:after="0"/>
              <w:rPr>
                <w:rFonts w:ascii="Times New Roman" w:hAnsi="Times New Roman"/>
              </w:rPr>
            </w:pPr>
          </w:p>
        </w:tc>
      </w:tr>
    </w:tbl>
    <w:p w:rsidR="00904B90" w:rsidRPr="003C3EF1" w:rsidRDefault="00904B90" w:rsidP="00904B90">
      <w:pPr>
        <w:widowControl w:val="0"/>
        <w:spacing w:after="0" w:line="360" w:lineRule="auto"/>
        <w:rPr>
          <w:rFonts w:ascii="Times New Roman" w:hAnsi="Times New Roman"/>
        </w:rPr>
      </w:pPr>
    </w:p>
    <w:p w:rsidR="001C65D2" w:rsidRPr="003C3EF1" w:rsidRDefault="00235737" w:rsidP="004612AB">
      <w:pPr>
        <w:pStyle w:val="Heading2"/>
        <w:rPr>
          <w:rFonts w:ascii="Times New Roman" w:hAnsi="Times New Roman"/>
          <w:color w:val="auto"/>
          <w:sz w:val="24"/>
          <w:szCs w:val="24"/>
        </w:rPr>
      </w:pPr>
      <w:bookmarkStart w:id="204" w:name="_Toc486237356"/>
      <w:r w:rsidRPr="003C3EF1">
        <w:rPr>
          <w:rFonts w:ascii="Times New Roman" w:hAnsi="Times New Roman"/>
          <w:color w:val="auto"/>
          <w:sz w:val="24"/>
          <w:szCs w:val="24"/>
        </w:rPr>
        <w:t>§6</w:t>
      </w:r>
      <w:r w:rsidR="001C65D2" w:rsidRPr="003C3EF1">
        <w:rPr>
          <w:rFonts w:ascii="Times New Roman" w:hAnsi="Times New Roman"/>
          <w:color w:val="auto"/>
          <w:sz w:val="24"/>
          <w:szCs w:val="24"/>
        </w:rPr>
        <w:t>.3 Other Problems and Solutions</w:t>
      </w:r>
      <w:bookmarkEnd w:id="204"/>
    </w:p>
    <w:p w:rsidR="001C65D2" w:rsidRPr="003C3EF1" w:rsidRDefault="00374232" w:rsidP="004612AB">
      <w:pPr>
        <w:pStyle w:val="ListParagraph"/>
        <w:widowControl w:val="0"/>
        <w:spacing w:after="0"/>
        <w:ind w:left="0"/>
        <w:rPr>
          <w:rFonts w:ascii="Times New Roman" w:hAnsi="Times New Roman"/>
        </w:rPr>
      </w:pPr>
      <w:r w:rsidRPr="003C3EF1">
        <w:rPr>
          <w:rFonts w:ascii="Times New Roman" w:hAnsi="Times New Roman"/>
          <w:b/>
        </w:rPr>
        <w:t xml:space="preserve">Q: </w:t>
      </w:r>
      <w:r w:rsidRPr="003C3EF1">
        <w:rPr>
          <w:rFonts w:ascii="Times New Roman" w:hAnsi="Times New Roman"/>
        </w:rPr>
        <w:t xml:space="preserve">Why does the instrument display 0.0000 flow rate while the liquid in the pipe is actually flowing? The signal strength, R, is in good range and the signal quality, Q, is a satisfactory value. </w:t>
      </w:r>
    </w:p>
    <w:p w:rsidR="00374232" w:rsidRPr="00DB2231" w:rsidRDefault="00374232" w:rsidP="004612AB">
      <w:pPr>
        <w:pStyle w:val="ListParagraph"/>
        <w:widowControl w:val="0"/>
        <w:spacing w:after="0"/>
        <w:ind w:left="0"/>
        <w:rPr>
          <w:rFonts w:ascii="Times New Roman" w:hAnsi="Times New Roman"/>
        </w:rPr>
      </w:pPr>
      <w:r w:rsidRPr="003C3EF1">
        <w:rPr>
          <w:rFonts w:ascii="Times New Roman" w:hAnsi="Times New Roman"/>
          <w:b/>
        </w:rPr>
        <w:t>A:</w:t>
      </w:r>
      <w:r w:rsidRPr="003C3EF1">
        <w:rPr>
          <w:rFonts w:ascii="Times New Roman" w:hAnsi="Times New Roman"/>
        </w:rPr>
        <w:t xml:space="preserve"> The problem is likely to be caus</w:t>
      </w:r>
      <w:r w:rsidR="00387CF8" w:rsidRPr="003C3EF1">
        <w:rPr>
          <w:rFonts w:ascii="Times New Roman" w:hAnsi="Times New Roman"/>
        </w:rPr>
        <w:t xml:space="preserve">ed by an incorrect zero </w:t>
      </w:r>
      <w:r w:rsidRPr="003C3EF1">
        <w:rPr>
          <w:rFonts w:ascii="Times New Roman" w:hAnsi="Times New Roman"/>
        </w:rPr>
        <w:t>calibration. The u</w:t>
      </w:r>
      <w:r w:rsidR="00387CF8" w:rsidRPr="003C3EF1">
        <w:rPr>
          <w:rFonts w:ascii="Times New Roman" w:hAnsi="Times New Roman"/>
        </w:rPr>
        <w:t xml:space="preserve">ser may have conducted the zero point </w:t>
      </w:r>
      <w:r w:rsidRPr="003C3EF1">
        <w:rPr>
          <w:rFonts w:ascii="Times New Roman" w:hAnsi="Times New Roman"/>
        </w:rPr>
        <w:t>set up while the flow was not at a complete standstill. To solve this problem</w:t>
      </w:r>
      <w:r w:rsidR="00387CF8" w:rsidRPr="003C3EF1">
        <w:rPr>
          <w:rFonts w:ascii="Times New Roman" w:hAnsi="Times New Roman"/>
        </w:rPr>
        <w:t>,</w:t>
      </w:r>
      <w:r w:rsidR="00FE793C">
        <w:rPr>
          <w:rFonts w:ascii="Times New Roman" w:hAnsi="Times New Roman"/>
        </w:rPr>
        <w:t xml:space="preserve"> </w:t>
      </w:r>
      <w:r w:rsidR="00387CF8" w:rsidRPr="00DB2231">
        <w:rPr>
          <w:rFonts w:ascii="Times New Roman" w:hAnsi="Times New Roman"/>
        </w:rPr>
        <w:t>press keys C</w:t>
      </w:r>
      <w:r w:rsidR="009521B5" w:rsidRPr="00DB2231">
        <w:rPr>
          <w:rFonts w:ascii="Times New Roman" w:hAnsi="Times New Roman"/>
        </w:rPr>
        <w:t xml:space="preserve">, </w:t>
      </w:r>
      <w:r w:rsidR="00387CF8" w:rsidRPr="00DB2231">
        <w:rPr>
          <w:rFonts w:ascii="Times New Roman" w:hAnsi="Times New Roman"/>
        </w:rPr>
        <w:t>1</w:t>
      </w:r>
      <w:r w:rsidR="009521B5" w:rsidRPr="00DB2231">
        <w:rPr>
          <w:rFonts w:ascii="Times New Roman" w:hAnsi="Times New Roman"/>
        </w:rPr>
        <w:t xml:space="preserve"> to enter window C10</w:t>
      </w:r>
      <w:r w:rsidR="00F22319" w:rsidRPr="00DB2231">
        <w:rPr>
          <w:rFonts w:ascii="Times New Roman" w:hAnsi="Times New Roman"/>
        </w:rPr>
        <w:t xml:space="preserve"> and follow the directions given.</w:t>
      </w:r>
    </w:p>
    <w:p w:rsidR="00F22319" w:rsidRPr="003C3EF1" w:rsidRDefault="00F22319" w:rsidP="004612AB">
      <w:pPr>
        <w:pStyle w:val="ListParagraph"/>
        <w:widowControl w:val="0"/>
        <w:spacing w:after="0"/>
        <w:ind w:left="0"/>
        <w:rPr>
          <w:rFonts w:ascii="Times New Roman" w:hAnsi="Times New Roman"/>
          <w:b/>
        </w:rPr>
      </w:pPr>
    </w:p>
    <w:p w:rsidR="00374232"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Q:</w:t>
      </w:r>
      <w:r w:rsidRPr="003C3EF1">
        <w:rPr>
          <w:rFonts w:ascii="Times New Roman" w:hAnsi="Times New Roman"/>
        </w:rPr>
        <w:t xml:space="preserve"> Wh</w:t>
      </w:r>
      <w:r w:rsidR="00440F22" w:rsidRPr="003C3EF1">
        <w:rPr>
          <w:rFonts w:ascii="Times New Roman" w:hAnsi="Times New Roman"/>
        </w:rPr>
        <w:t xml:space="preserve">y is the displayed flow rate </w:t>
      </w:r>
      <w:r w:rsidRPr="003C3EF1">
        <w:rPr>
          <w:rFonts w:ascii="Times New Roman" w:hAnsi="Times New Roman"/>
        </w:rPr>
        <w:t xml:space="preserve">much lower or much higher than the actual flow rate in the pipe </w:t>
      </w:r>
      <w:r w:rsidR="00440F22" w:rsidRPr="003C3EF1">
        <w:rPr>
          <w:rFonts w:ascii="Times New Roman" w:hAnsi="Times New Roman"/>
        </w:rPr>
        <w:t xml:space="preserve">despite being </w:t>
      </w:r>
      <w:r w:rsidRPr="003C3EF1">
        <w:rPr>
          <w:rFonts w:ascii="Times New Roman" w:hAnsi="Times New Roman"/>
        </w:rPr>
        <w:t>under normal working conditions?</w:t>
      </w:r>
    </w:p>
    <w:p w:rsidR="00601291"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A:</w:t>
      </w:r>
      <w:r w:rsidR="00FE793C">
        <w:rPr>
          <w:rFonts w:ascii="Times New Roman" w:hAnsi="Times New Roman"/>
          <w:b/>
        </w:rPr>
        <w:t xml:space="preserve"> </w:t>
      </w:r>
      <w:r w:rsidR="00601291" w:rsidRPr="003C3EF1">
        <w:rPr>
          <w:rFonts w:ascii="Times New Roman" w:hAnsi="Times New Roman"/>
        </w:rPr>
        <w:t>There are three possible explanations for this error:</w:t>
      </w:r>
    </w:p>
    <w:p w:rsidR="00374232" w:rsidRPr="003C3EF1" w:rsidRDefault="00440F22"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The entered offset value may be incorrect</w:t>
      </w:r>
      <w:r w:rsidR="00CA59AD" w:rsidRPr="003C3EF1">
        <w:rPr>
          <w:rFonts w:ascii="Times New Roman" w:hAnsi="Times New Roman"/>
        </w:rPr>
        <w:t>. Enter “0”</w:t>
      </w:r>
      <w:r w:rsidR="00374232" w:rsidRPr="003C3EF1">
        <w:rPr>
          <w:rFonts w:ascii="Times New Roman" w:hAnsi="Times New Roman"/>
        </w:rPr>
        <w:t xml:space="preserve"> offset in window </w:t>
      </w:r>
      <w:r w:rsidR="009B3263" w:rsidRPr="003C3EF1">
        <w:rPr>
          <w:rFonts w:ascii="Times New Roman" w:hAnsi="Times New Roman"/>
        </w:rPr>
        <w:t xml:space="preserve">S44.  Please see Section </w:t>
      </w:r>
      <w:r w:rsidR="009B3263" w:rsidRPr="003C3EF1">
        <w:rPr>
          <w:rFonts w:ascii="Times New Roman" w:hAnsi="Times New Roman"/>
        </w:rPr>
        <w:lastRenderedPageBreak/>
        <w:t>§4.11 for more information on changing the scale factor.</w:t>
      </w:r>
    </w:p>
    <w:p w:rsidR="00C66953" w:rsidRPr="003C3EF1" w:rsidRDefault="00C66953"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Incorrect transducer installation. Re-install the transducers carefully.</w:t>
      </w:r>
    </w:p>
    <w:p w:rsidR="00C66953" w:rsidRPr="003C3EF1" w:rsidRDefault="00F22319"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 xml:space="preserve">The zero </w:t>
      </w:r>
      <w:r w:rsidR="00C66953" w:rsidRPr="003C3EF1">
        <w:rPr>
          <w:rFonts w:ascii="Times New Roman" w:hAnsi="Times New Roman"/>
        </w:rPr>
        <w:t>calibra</w:t>
      </w:r>
      <w:r w:rsidR="00CA59AD" w:rsidRPr="003C3EF1">
        <w:rPr>
          <w:rFonts w:ascii="Times New Roman" w:hAnsi="Times New Roman"/>
        </w:rPr>
        <w:t>tion was set wrong.</w:t>
      </w:r>
      <w:r w:rsidR="00FE793C">
        <w:rPr>
          <w:rFonts w:ascii="Times New Roman" w:hAnsi="Times New Roman"/>
        </w:rPr>
        <w:t xml:space="preserve"> </w:t>
      </w:r>
      <w:r w:rsidR="009521B5" w:rsidRPr="00DB2231">
        <w:rPr>
          <w:rFonts w:ascii="Times New Roman" w:hAnsi="Times New Roman"/>
        </w:rPr>
        <w:t xml:space="preserve">Press keys C, 1 to enter window C10 </w:t>
      </w:r>
      <w:r w:rsidR="00D42365" w:rsidRPr="00DB2231">
        <w:rPr>
          <w:rFonts w:ascii="Times New Roman" w:hAnsi="Times New Roman"/>
        </w:rPr>
        <w:t>and red</w:t>
      </w:r>
      <w:r w:rsidR="00D42365" w:rsidRPr="003C3EF1">
        <w:rPr>
          <w:rFonts w:ascii="Times New Roman" w:hAnsi="Times New Roman"/>
        </w:rPr>
        <w:t xml:space="preserve">o the zero calibration </w:t>
      </w:r>
      <w:r w:rsidR="00CA59AD" w:rsidRPr="003C3EF1">
        <w:rPr>
          <w:rFonts w:ascii="Times New Roman" w:hAnsi="Times New Roman"/>
        </w:rPr>
        <w:t>setup.  The flow inside the pipe needs to be at</w:t>
      </w:r>
      <w:r w:rsidR="00C66953" w:rsidRPr="003C3EF1">
        <w:rPr>
          <w:rFonts w:ascii="Times New Roman" w:hAnsi="Times New Roman"/>
        </w:rPr>
        <w:t xml:space="preserve"> a standstill. </w:t>
      </w:r>
      <w:r w:rsidR="00A42F91" w:rsidRPr="003C3EF1">
        <w:rPr>
          <w:rFonts w:ascii="Times New Roman" w:hAnsi="Times New Roman"/>
        </w:rPr>
        <w:t xml:space="preserve">This menu can be accessed as follows: </w:t>
      </w:r>
      <w:r w:rsidR="00A42F91" w:rsidRPr="003C3EF1">
        <w:rPr>
          <w:rFonts w:ascii="Times New Roman" w:hAnsi="Times New Roman"/>
          <w:bdr w:val="single" w:sz="4" w:space="0" w:color="auto"/>
        </w:rPr>
        <w:t>CAL</w:t>
      </w:r>
      <w:r w:rsidR="00A42F91" w:rsidRPr="003C3EF1">
        <w:rPr>
          <w:rFonts w:ascii="Times New Roman" w:hAnsi="Times New Roman"/>
        </w:rPr>
        <w:sym w:font="Wingdings" w:char="F0E0"/>
      </w:r>
      <w:r w:rsidR="00A42F91" w:rsidRPr="003C3EF1">
        <w:rPr>
          <w:rFonts w:ascii="Times New Roman" w:hAnsi="Times New Roman"/>
          <w:bdr w:val="single" w:sz="4" w:space="0" w:color="auto"/>
        </w:rPr>
        <w:t>Zero Cal</w:t>
      </w:r>
    </w:p>
    <w:p w:rsidR="00374232" w:rsidRPr="003C3EF1" w:rsidRDefault="00374232" w:rsidP="00112C85">
      <w:pPr>
        <w:pStyle w:val="ListParagraph"/>
        <w:widowControl w:val="0"/>
        <w:spacing w:after="0"/>
        <w:ind w:left="0"/>
        <w:jc w:val="both"/>
        <w:rPr>
          <w:rFonts w:ascii="Times New Roman" w:hAnsi="Times New Roman"/>
        </w:rPr>
      </w:pPr>
    </w:p>
    <w:p w:rsidR="00374232"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Q:</w:t>
      </w:r>
      <w:r w:rsidRPr="003C3EF1">
        <w:rPr>
          <w:rFonts w:ascii="Times New Roman" w:hAnsi="Times New Roman"/>
        </w:rPr>
        <w:t xml:space="preserve"> Why is there no signal even when the installation requirements are met, pipe is new, and pipe material is in good quality?</w:t>
      </w:r>
    </w:p>
    <w:p w:rsidR="00C66953" w:rsidRPr="003C3EF1" w:rsidRDefault="00C66953" w:rsidP="00112C85">
      <w:pPr>
        <w:pStyle w:val="ListParagraph"/>
        <w:widowControl w:val="0"/>
        <w:spacing w:after="0"/>
        <w:ind w:left="0"/>
        <w:jc w:val="both"/>
        <w:rPr>
          <w:rFonts w:ascii="Times New Roman" w:hAnsi="Times New Roman"/>
        </w:rPr>
      </w:pPr>
      <w:r w:rsidRPr="003C3EF1">
        <w:rPr>
          <w:rFonts w:ascii="Times New Roman" w:hAnsi="Times New Roman"/>
          <w:b/>
        </w:rPr>
        <w:t>A:</w:t>
      </w:r>
      <w:r w:rsidRPr="003C3EF1">
        <w:rPr>
          <w:rFonts w:ascii="Times New Roman" w:hAnsi="Times New Roman"/>
        </w:rPr>
        <w:t xml:space="preserve">  Check the following:</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Is the installation method suitable for the pipe size?</w:t>
      </w:r>
    </w:p>
    <w:p w:rsidR="00C66953" w:rsidRPr="003C3EF1" w:rsidRDefault="004E19E4" w:rsidP="00112C85">
      <w:pPr>
        <w:pStyle w:val="ListParagraph"/>
        <w:widowControl w:val="0"/>
        <w:numPr>
          <w:ilvl w:val="0"/>
          <w:numId w:val="24"/>
        </w:numPr>
        <w:spacing w:after="0"/>
        <w:jc w:val="both"/>
        <w:rPr>
          <w:rFonts w:ascii="Times New Roman" w:hAnsi="Times New Roman"/>
        </w:rPr>
      </w:pPr>
      <w:r>
        <w:rPr>
          <w:rFonts w:ascii="Times New Roman" w:hAnsi="Times New Roman"/>
        </w:rPr>
        <w:t>Is</w:t>
      </w:r>
      <w:r w:rsidRPr="003C3EF1">
        <w:rPr>
          <w:rFonts w:ascii="Times New Roman" w:hAnsi="Times New Roman"/>
        </w:rPr>
        <w:t xml:space="preserve"> </w:t>
      </w:r>
      <w:r w:rsidR="00C66953" w:rsidRPr="003C3EF1">
        <w:rPr>
          <w:rFonts w:ascii="Times New Roman" w:hAnsi="Times New Roman"/>
        </w:rPr>
        <w:t>the entered installation parameters correct?</w:t>
      </w:r>
    </w:p>
    <w:p w:rsidR="00C66953" w:rsidRPr="003C3EF1" w:rsidRDefault="00415697" w:rsidP="00112C85">
      <w:pPr>
        <w:pStyle w:val="ListParagraph"/>
        <w:widowControl w:val="0"/>
        <w:numPr>
          <w:ilvl w:val="0"/>
          <w:numId w:val="24"/>
        </w:numPr>
        <w:spacing w:after="0"/>
        <w:jc w:val="both"/>
        <w:rPr>
          <w:rFonts w:ascii="Times New Roman" w:hAnsi="Times New Roman"/>
        </w:rPr>
      </w:pPr>
      <w:r>
        <w:rPr>
          <w:rFonts w:ascii="Times New Roman" w:hAnsi="Times New Roman"/>
        </w:rPr>
        <w:t>Is</w:t>
      </w:r>
      <w:r w:rsidRPr="003C3EF1">
        <w:rPr>
          <w:rFonts w:ascii="Times New Roman" w:hAnsi="Times New Roman"/>
        </w:rPr>
        <w:t xml:space="preserve"> </w:t>
      </w:r>
      <w:r w:rsidR="002934E3" w:rsidRPr="003C3EF1">
        <w:rPr>
          <w:rFonts w:ascii="Times New Roman" w:hAnsi="Times New Roman"/>
        </w:rPr>
        <w:t xml:space="preserve">the wiring </w:t>
      </w:r>
      <w:r w:rsidR="00C66953" w:rsidRPr="003C3EF1">
        <w:rPr>
          <w:rFonts w:ascii="Times New Roman" w:hAnsi="Times New Roman"/>
        </w:rPr>
        <w:t>correct?</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there adequate couplant? Are the transducers in good contact with </w:t>
      </w:r>
      <w:r w:rsidR="00415697">
        <w:rPr>
          <w:rFonts w:ascii="Times New Roman" w:hAnsi="Times New Roman"/>
        </w:rPr>
        <w:t xml:space="preserve">the </w:t>
      </w:r>
      <w:r w:rsidRPr="003C3EF1">
        <w:rPr>
          <w:rFonts w:ascii="Times New Roman" w:hAnsi="Times New Roman"/>
        </w:rPr>
        <w:t>pipe?</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 pipe full? </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 distance between the transducers true to the value shown in </w:t>
      </w:r>
      <w:r w:rsidR="002934E3" w:rsidRPr="003C3EF1">
        <w:rPr>
          <w:rFonts w:ascii="Times New Roman" w:hAnsi="Times New Roman"/>
        </w:rPr>
        <w:t xml:space="preserve">window S43? Accessed as follows: </w:t>
      </w:r>
      <w:r w:rsidR="002934E3" w:rsidRPr="003C3EF1">
        <w:rPr>
          <w:rFonts w:ascii="Times New Roman" w:hAnsi="Times New Roman"/>
          <w:bdr w:val="single" w:sz="4" w:space="0" w:color="auto"/>
        </w:rPr>
        <w:t>SET</w:t>
      </w:r>
      <w:r w:rsidR="002934E3" w:rsidRPr="003C3EF1">
        <w:rPr>
          <w:rFonts w:ascii="Times New Roman" w:hAnsi="Times New Roman"/>
        </w:rPr>
        <w:sym w:font="Wingdings" w:char="F0E0"/>
      </w:r>
      <w:proofErr w:type="spellStart"/>
      <w:r w:rsidR="002934E3" w:rsidRPr="003C3EF1">
        <w:rPr>
          <w:rFonts w:ascii="Times New Roman" w:hAnsi="Times New Roman"/>
          <w:bdr w:val="single" w:sz="4" w:space="0" w:color="auto"/>
        </w:rPr>
        <w:t>Set</w:t>
      </w:r>
      <w:r w:rsidR="005469E5" w:rsidRPr="003C3EF1">
        <w:rPr>
          <w:rFonts w:ascii="Times New Roman" w:hAnsi="Times New Roman"/>
          <w:bdr w:val="single" w:sz="4" w:space="0" w:color="auto"/>
        </w:rPr>
        <w:t>Transducer</w:t>
      </w:r>
      <w:proofErr w:type="spellEnd"/>
      <w:r w:rsidR="002934E3" w:rsidRPr="003C3EF1">
        <w:rPr>
          <w:rFonts w:ascii="Times New Roman" w:hAnsi="Times New Roman"/>
        </w:rPr>
        <w:sym w:font="Wingdings" w:char="F0E0"/>
      </w:r>
      <w:r w:rsidR="002934E3" w:rsidRPr="003C3EF1">
        <w:rPr>
          <w:rFonts w:ascii="Times New Roman" w:hAnsi="Times New Roman"/>
          <w:bdr w:val="single" w:sz="4" w:space="0" w:color="auto"/>
        </w:rPr>
        <w:t>Mount Space</w:t>
      </w:r>
      <w:r w:rsidR="002934E3" w:rsidRPr="003C3EF1">
        <w:rPr>
          <w:rFonts w:ascii="Times New Roman" w:hAnsi="Times New Roman"/>
        </w:rPr>
        <w:t xml:space="preserve"> (S43)</w:t>
      </w:r>
      <w:r w:rsidR="00DA3A89" w:rsidRPr="003C3EF1">
        <w:rPr>
          <w:rFonts w:ascii="Times New Roman" w:hAnsi="Times New Roman"/>
        </w:rPr>
        <w:t>.  This should be the same figure from the set-up process, which was accessed on Step 5</w:t>
      </w:r>
      <w:r w:rsidR="00FE793C">
        <w:rPr>
          <w:rFonts w:ascii="Times New Roman" w:hAnsi="Times New Roman"/>
        </w:rPr>
        <w:t xml:space="preserve"> </w:t>
      </w:r>
      <w:r w:rsidR="00DA3A89" w:rsidRPr="003C3EF1">
        <w:rPr>
          <w:rFonts w:ascii="Times New Roman" w:hAnsi="Times New Roman"/>
        </w:rPr>
        <w:t>under the Quick Start menu window (S1, Step 5).</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Are the transducers facing </w:t>
      </w:r>
      <w:r w:rsidR="00702494">
        <w:rPr>
          <w:rFonts w:ascii="Times New Roman" w:hAnsi="Times New Roman"/>
        </w:rPr>
        <w:t xml:space="preserve">in </w:t>
      </w:r>
      <w:r w:rsidRPr="003C3EF1">
        <w:rPr>
          <w:rFonts w:ascii="Times New Roman" w:hAnsi="Times New Roman"/>
        </w:rPr>
        <w:t>the right direction?</w:t>
      </w:r>
    </w:p>
    <w:p w:rsidR="00C66953" w:rsidRPr="003C3EF1" w:rsidRDefault="00C66953" w:rsidP="00112C85">
      <w:pPr>
        <w:widowControl w:val="0"/>
        <w:spacing w:after="0"/>
        <w:jc w:val="both"/>
        <w:rPr>
          <w:rFonts w:ascii="Times New Roman" w:hAnsi="Times New Roman"/>
        </w:rPr>
      </w:pPr>
    </w:p>
    <w:p w:rsidR="00C66953" w:rsidRPr="003C3EF1" w:rsidRDefault="00C66953" w:rsidP="00112C85">
      <w:pPr>
        <w:widowControl w:val="0"/>
        <w:spacing w:after="0"/>
        <w:jc w:val="both"/>
        <w:rPr>
          <w:rFonts w:ascii="Times New Roman" w:hAnsi="Times New Roman"/>
        </w:rPr>
      </w:pPr>
      <w:r w:rsidRPr="003C3EF1">
        <w:rPr>
          <w:rFonts w:ascii="Times New Roman" w:hAnsi="Times New Roman"/>
          <w:b/>
        </w:rPr>
        <w:t>Q:</w:t>
      </w:r>
      <w:r w:rsidR="00FE793C">
        <w:rPr>
          <w:rFonts w:ascii="Times New Roman" w:hAnsi="Times New Roman"/>
          <w:b/>
        </w:rPr>
        <w:t xml:space="preserve"> </w:t>
      </w:r>
      <w:r w:rsidR="00E6438F" w:rsidRPr="003C3EF1">
        <w:rPr>
          <w:rFonts w:ascii="Times New Roman" w:hAnsi="Times New Roman"/>
        </w:rPr>
        <w:t xml:space="preserve">If the pipe in use </w:t>
      </w:r>
      <w:r w:rsidR="00415697">
        <w:rPr>
          <w:rFonts w:ascii="Times New Roman" w:hAnsi="Times New Roman"/>
        </w:rPr>
        <w:t>is</w:t>
      </w:r>
      <w:r w:rsidR="00E6438F" w:rsidRPr="003C3EF1">
        <w:rPr>
          <w:rFonts w:ascii="Times New Roman" w:hAnsi="Times New Roman"/>
        </w:rPr>
        <w:t xml:space="preserve"> h</w:t>
      </w:r>
      <w:r w:rsidRPr="003C3EF1">
        <w:rPr>
          <w:rFonts w:ascii="Times New Roman" w:hAnsi="Times New Roman"/>
        </w:rPr>
        <w:t>eavily scaled inside,</w:t>
      </w:r>
      <w:r w:rsidR="00E6438F" w:rsidRPr="003C3EF1">
        <w:rPr>
          <w:rFonts w:ascii="Times New Roman" w:hAnsi="Times New Roman"/>
        </w:rPr>
        <w:t xml:space="preserve"> and/or poor or no signal </w:t>
      </w:r>
      <w:r w:rsidR="00702494">
        <w:rPr>
          <w:rFonts w:ascii="Times New Roman" w:hAnsi="Times New Roman"/>
        </w:rPr>
        <w:t xml:space="preserve">is </w:t>
      </w:r>
      <w:r w:rsidR="00E6438F" w:rsidRPr="003C3EF1">
        <w:rPr>
          <w:rFonts w:ascii="Times New Roman" w:hAnsi="Times New Roman"/>
        </w:rPr>
        <w:t xml:space="preserve">detected, </w:t>
      </w:r>
      <w:r w:rsidRPr="003C3EF1">
        <w:rPr>
          <w:rFonts w:ascii="Times New Roman" w:hAnsi="Times New Roman"/>
        </w:rPr>
        <w:t>is it possible to conduct a measurement</w:t>
      </w:r>
      <w:r w:rsidR="00E6438F" w:rsidRPr="003C3EF1">
        <w:rPr>
          <w:rFonts w:ascii="Times New Roman" w:hAnsi="Times New Roman"/>
        </w:rPr>
        <w:t>? Are there options for conducting a measurement</w:t>
      </w:r>
      <w:r w:rsidRPr="003C3EF1">
        <w:rPr>
          <w:rFonts w:ascii="Times New Roman" w:hAnsi="Times New Roman"/>
        </w:rPr>
        <w:t xml:space="preserve"> on an old pipe?</w:t>
      </w:r>
    </w:p>
    <w:p w:rsidR="00C66953" w:rsidRPr="003C3EF1" w:rsidRDefault="00C66953" w:rsidP="00112C85">
      <w:pPr>
        <w:widowControl w:val="0"/>
        <w:spacing w:after="0"/>
        <w:jc w:val="both"/>
        <w:rPr>
          <w:rFonts w:ascii="Times New Roman" w:hAnsi="Times New Roman"/>
        </w:rPr>
      </w:pPr>
      <w:r w:rsidRPr="003C3EF1">
        <w:rPr>
          <w:rFonts w:ascii="Times New Roman" w:hAnsi="Times New Roman"/>
          <w:b/>
        </w:rPr>
        <w:t>A:</w:t>
      </w:r>
      <w:r w:rsidR="00FE793C">
        <w:rPr>
          <w:rFonts w:ascii="Times New Roman" w:hAnsi="Times New Roman"/>
          <w:b/>
        </w:rPr>
        <w:t xml:space="preserve"> </w:t>
      </w:r>
      <w:r w:rsidRPr="003C3EF1">
        <w:rPr>
          <w:rFonts w:ascii="Times New Roman" w:hAnsi="Times New Roman"/>
        </w:rPr>
        <w:t>Follow the instructions below:</w:t>
      </w:r>
    </w:p>
    <w:p w:rsidR="00C66953" w:rsidRPr="003C3EF1" w:rsidRDefault="00C66953"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Check if the pipe is filled with liquid.</w:t>
      </w:r>
    </w:p>
    <w:p w:rsidR="00B92697" w:rsidRPr="003C3EF1" w:rsidRDefault="00C66953"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Try the Z method. If the pipe is close to a wall</w:t>
      </w:r>
      <w:r w:rsidR="00441C6C" w:rsidRPr="003C3EF1">
        <w:rPr>
          <w:rFonts w:ascii="Times New Roman" w:hAnsi="Times New Roman"/>
        </w:rPr>
        <w:t>,</w:t>
      </w:r>
      <w:r w:rsidRPr="003C3EF1">
        <w:rPr>
          <w:rFonts w:ascii="Times New Roman" w:hAnsi="Times New Roman"/>
        </w:rPr>
        <w:t xml:space="preserve"> and it is hard to do the Z-method installation, the user may </w:t>
      </w:r>
      <w:r w:rsidR="00B92697" w:rsidRPr="003C3EF1">
        <w:rPr>
          <w:rFonts w:ascii="Times New Roman" w:hAnsi="Times New Roman"/>
        </w:rPr>
        <w:t>use an inclined pipe or even vertical pipe with an upward flow direction.</w:t>
      </w:r>
    </w:p>
    <w:p w:rsidR="00B92697" w:rsidRPr="003C3EF1" w:rsidRDefault="00B92697"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Carefully select a good pipe section and fully polish/clean the installation area of the pipe surface. Apply a wide band of couplant on each transducer face. Install the transducers properly.</w:t>
      </w:r>
      <w:r w:rsidR="00CE6E62" w:rsidRPr="003C3EF1">
        <w:rPr>
          <w:rFonts w:ascii="Times New Roman" w:hAnsi="Times New Roman"/>
        </w:rPr>
        <w:t xml:space="preserve">  See Section §3 for more details on proper transducer installation.</w:t>
      </w:r>
    </w:p>
    <w:p w:rsidR="00C66953" w:rsidRPr="003C3EF1" w:rsidRDefault="00745C15"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Slowly and carefully</w:t>
      </w:r>
      <w:r w:rsidR="00B92697" w:rsidRPr="003C3EF1">
        <w:rPr>
          <w:rFonts w:ascii="Times New Roman" w:hAnsi="Times New Roman"/>
        </w:rPr>
        <w:t xml:space="preserve"> move each transducer with respect to each other around the installation point until the maximum signal is found. Be sure that the new installation location is free of scales inside the pipe and that the pipe is </w:t>
      </w:r>
      <w:r w:rsidRPr="003C3EF1">
        <w:rPr>
          <w:rFonts w:ascii="Times New Roman" w:hAnsi="Times New Roman"/>
        </w:rPr>
        <w:t xml:space="preserve">properly </w:t>
      </w:r>
      <w:r w:rsidR="00B92697" w:rsidRPr="003C3EF1">
        <w:rPr>
          <w:rFonts w:ascii="Times New Roman" w:hAnsi="Times New Roman"/>
        </w:rPr>
        <w:t>rounded (not dis</w:t>
      </w:r>
      <w:r w:rsidRPr="003C3EF1">
        <w:rPr>
          <w:rFonts w:ascii="Times New Roman" w:hAnsi="Times New Roman"/>
        </w:rPr>
        <w:t>torted). This way</w:t>
      </w:r>
      <w:r w:rsidR="00441C6C" w:rsidRPr="003C3EF1">
        <w:rPr>
          <w:rFonts w:ascii="Times New Roman" w:hAnsi="Times New Roman"/>
        </w:rPr>
        <w:t>,</w:t>
      </w:r>
      <w:r w:rsidRPr="003C3EF1">
        <w:rPr>
          <w:rFonts w:ascii="Times New Roman" w:hAnsi="Times New Roman"/>
        </w:rPr>
        <w:t xml:space="preserve"> the sound waves</w:t>
      </w:r>
      <w:r w:rsidR="00B92697" w:rsidRPr="003C3EF1">
        <w:rPr>
          <w:rFonts w:ascii="Times New Roman" w:hAnsi="Times New Roman"/>
        </w:rPr>
        <w:t xml:space="preserve"> will </w:t>
      </w:r>
      <w:r w:rsidRPr="003C3EF1">
        <w:rPr>
          <w:rFonts w:ascii="Times New Roman" w:hAnsi="Times New Roman"/>
        </w:rPr>
        <w:t>not bounce outside of the intend</w:t>
      </w:r>
      <w:r w:rsidR="00B92697" w:rsidRPr="003C3EF1">
        <w:rPr>
          <w:rFonts w:ascii="Times New Roman" w:hAnsi="Times New Roman"/>
        </w:rPr>
        <w:t xml:space="preserve">ed area. </w:t>
      </w:r>
    </w:p>
    <w:p w:rsidR="00B92697" w:rsidRPr="003C3EF1" w:rsidRDefault="00B92697"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 xml:space="preserve">For pipe with </w:t>
      </w:r>
      <w:r w:rsidR="00745C15" w:rsidRPr="003C3EF1">
        <w:rPr>
          <w:rFonts w:ascii="Times New Roman" w:hAnsi="Times New Roman"/>
        </w:rPr>
        <w:t xml:space="preserve">a </w:t>
      </w:r>
      <w:r w:rsidRPr="003C3EF1">
        <w:rPr>
          <w:rFonts w:ascii="Times New Roman" w:hAnsi="Times New Roman"/>
        </w:rPr>
        <w:t>thick scale inside or outside, try to clean the scale off – if accessible from the inside</w:t>
      </w:r>
      <w:r w:rsidR="00745C15" w:rsidRPr="003C3EF1">
        <w:rPr>
          <w:rFonts w:ascii="Times New Roman" w:hAnsi="Times New Roman"/>
        </w:rPr>
        <w:t xml:space="preserve">. </w:t>
      </w:r>
      <w:r w:rsidR="00745C15" w:rsidRPr="003C3EF1">
        <w:rPr>
          <w:rFonts w:ascii="Times New Roman" w:hAnsi="Times New Roman"/>
          <w:i/>
        </w:rPr>
        <w:t>**</w:t>
      </w:r>
      <w:r w:rsidR="00A23B0B" w:rsidRPr="003C3EF1">
        <w:rPr>
          <w:rFonts w:ascii="Times New Roman" w:hAnsi="Times New Roman"/>
          <w:i/>
        </w:rPr>
        <w:t xml:space="preserve">Note: </w:t>
      </w:r>
      <w:r w:rsidR="00745C15" w:rsidRPr="003C3EF1">
        <w:rPr>
          <w:rFonts w:ascii="Times New Roman" w:hAnsi="Times New Roman"/>
          <w:i/>
        </w:rPr>
        <w:t>This method is not always successful.   Therefore, in that case, adequate</w:t>
      </w:r>
      <w:r w:rsidR="00A23B0B" w:rsidRPr="003C3EF1">
        <w:rPr>
          <w:rFonts w:ascii="Times New Roman" w:hAnsi="Times New Roman"/>
          <w:i/>
        </w:rPr>
        <w:t xml:space="preserve"> sound wave transmission is not possible due to the layer of scale between the tr</w:t>
      </w:r>
      <w:r w:rsidR="00745C15" w:rsidRPr="003C3EF1">
        <w:rPr>
          <w:rFonts w:ascii="Times New Roman" w:hAnsi="Times New Roman"/>
          <w:i/>
        </w:rPr>
        <w:t>ansducers and inside pipe wall.**</w:t>
      </w:r>
    </w:p>
    <w:p w:rsidR="000B1AC8" w:rsidRPr="003C3EF1" w:rsidRDefault="000B1AC8" w:rsidP="00112C85">
      <w:pPr>
        <w:widowControl w:val="0"/>
        <w:spacing w:after="0"/>
        <w:jc w:val="both"/>
        <w:rPr>
          <w:rFonts w:ascii="Times New Roman" w:hAnsi="Times New Roman"/>
        </w:rPr>
      </w:pPr>
    </w:p>
    <w:p w:rsidR="000B1AC8" w:rsidRPr="003C3EF1" w:rsidRDefault="000B1AC8" w:rsidP="00112C85">
      <w:pPr>
        <w:widowControl w:val="0"/>
        <w:spacing w:after="0"/>
        <w:jc w:val="both"/>
        <w:rPr>
          <w:rFonts w:ascii="Times New Roman" w:hAnsi="Times New Roman"/>
        </w:rPr>
      </w:pPr>
      <w:r w:rsidRPr="003C3EF1">
        <w:rPr>
          <w:rFonts w:ascii="Times New Roman" w:hAnsi="Times New Roman"/>
          <w:b/>
        </w:rPr>
        <w:t>Q:</w:t>
      </w:r>
      <w:r w:rsidRPr="003C3EF1">
        <w:rPr>
          <w:rFonts w:ascii="Times New Roman" w:hAnsi="Times New Roman"/>
        </w:rPr>
        <w:t xml:space="preserve"> Can the flowmeter work normally for a few years without stop under harsh environment where power supply voltage varies widely?</w:t>
      </w:r>
    </w:p>
    <w:p w:rsidR="00904B90" w:rsidRPr="003C3EF1" w:rsidRDefault="000B1AC8" w:rsidP="00112C85">
      <w:pPr>
        <w:widowControl w:val="0"/>
        <w:spacing w:after="0"/>
        <w:jc w:val="both"/>
        <w:rPr>
          <w:rFonts w:ascii="Times New Roman" w:hAnsi="Times New Roman"/>
        </w:rPr>
      </w:pPr>
      <w:r w:rsidRPr="003C3EF1">
        <w:rPr>
          <w:rFonts w:ascii="Times New Roman" w:hAnsi="Times New Roman"/>
          <w:b/>
        </w:rPr>
        <w:t>A:</w:t>
      </w:r>
      <w:r w:rsidRPr="003C3EF1">
        <w:rPr>
          <w:rFonts w:ascii="Times New Roman" w:hAnsi="Times New Roman"/>
        </w:rPr>
        <w:t xml:space="preserve"> Yes, </w:t>
      </w:r>
      <w:r w:rsidR="00180991" w:rsidRPr="003C3EF1">
        <w:rPr>
          <w:rFonts w:ascii="Times New Roman" w:hAnsi="Times New Roman"/>
        </w:rPr>
        <w:t xml:space="preserve">the </w:t>
      </w:r>
      <w:r w:rsidR="00D47DE3">
        <w:rPr>
          <w:rFonts w:ascii="Times New Roman" w:hAnsi="Times New Roman"/>
        </w:rPr>
        <w:t>EF40</w:t>
      </w:r>
      <w:r w:rsidR="0011707F" w:rsidRPr="003C3EF1">
        <w:rPr>
          <w:rFonts w:ascii="Times New Roman" w:hAnsi="Times New Roman"/>
        </w:rPr>
        <w:t xml:space="preserve"> flow</w:t>
      </w:r>
      <w:r w:rsidR="00180991" w:rsidRPr="003C3EF1">
        <w:rPr>
          <w:rFonts w:ascii="Times New Roman" w:hAnsi="Times New Roman"/>
        </w:rPr>
        <w:t xml:space="preserve"> meter employs</w:t>
      </w:r>
      <w:r w:rsidR="0011707F" w:rsidRPr="003C3EF1">
        <w:rPr>
          <w:rFonts w:ascii="Times New Roman" w:hAnsi="Times New Roman"/>
        </w:rPr>
        <w:t xml:space="preserve"> intelligent signal processing algorithms to handle strong interference coming from either power line</w:t>
      </w:r>
      <w:r w:rsidR="00180991" w:rsidRPr="003C3EF1">
        <w:rPr>
          <w:rFonts w:ascii="Times New Roman" w:hAnsi="Times New Roman"/>
        </w:rPr>
        <w:t>s</w:t>
      </w:r>
      <w:r w:rsidR="0011707F" w:rsidRPr="003C3EF1">
        <w:rPr>
          <w:rFonts w:ascii="Times New Roman" w:hAnsi="Times New Roman"/>
        </w:rPr>
        <w:t xml:space="preserve"> or radiation. It also automatically adjusts itse</w:t>
      </w:r>
      <w:r w:rsidR="008F010A" w:rsidRPr="003C3EF1">
        <w:rPr>
          <w:rFonts w:ascii="Times New Roman" w:hAnsi="Times New Roman"/>
        </w:rPr>
        <w:t xml:space="preserve">lf </w:t>
      </w:r>
      <w:r w:rsidR="0011707F" w:rsidRPr="003C3EF1">
        <w:rPr>
          <w:rFonts w:ascii="Times New Roman" w:hAnsi="Times New Roman"/>
        </w:rPr>
        <w:t xml:space="preserve">to the optimal operation status when sound wave strength varies due to </w:t>
      </w:r>
      <w:r w:rsidR="00415697">
        <w:rPr>
          <w:rFonts w:ascii="Times New Roman" w:hAnsi="Times New Roman"/>
        </w:rPr>
        <w:t xml:space="preserve">a </w:t>
      </w:r>
      <w:r w:rsidR="0011707F" w:rsidRPr="003C3EF1">
        <w:rPr>
          <w:rFonts w:ascii="Times New Roman" w:hAnsi="Times New Roman"/>
        </w:rPr>
        <w:t>changing environment.</w:t>
      </w:r>
    </w:p>
    <w:p w:rsidR="003B623E" w:rsidRPr="003C3EF1" w:rsidRDefault="003B623E" w:rsidP="00112C85">
      <w:pPr>
        <w:widowControl w:val="0"/>
        <w:spacing w:after="0"/>
        <w:jc w:val="both"/>
        <w:rPr>
          <w:rFonts w:ascii="Times New Roman" w:hAnsi="Times New Roman"/>
        </w:rPr>
      </w:pPr>
    </w:p>
    <w:p w:rsidR="003B623E" w:rsidRPr="003C3EF1" w:rsidRDefault="003B623E" w:rsidP="00112C85">
      <w:pPr>
        <w:widowControl w:val="0"/>
        <w:spacing w:after="0"/>
        <w:jc w:val="both"/>
        <w:rPr>
          <w:rFonts w:ascii="Times New Roman" w:hAnsi="Times New Roman"/>
          <w:u w:val="single"/>
        </w:rPr>
      </w:pPr>
      <w:r w:rsidRPr="003C3EF1">
        <w:rPr>
          <w:rFonts w:ascii="Times New Roman" w:hAnsi="Times New Roman"/>
        </w:rPr>
        <w:t>For more tips</w:t>
      </w:r>
      <w:r w:rsidR="0002565D" w:rsidRPr="003C3EF1">
        <w:rPr>
          <w:rFonts w:ascii="Times New Roman" w:hAnsi="Times New Roman"/>
        </w:rPr>
        <w:t>, please visit</w:t>
      </w:r>
      <w:r w:rsidR="00FE793C">
        <w:rPr>
          <w:rFonts w:ascii="Times New Roman" w:hAnsi="Times New Roman"/>
        </w:rPr>
        <w:t xml:space="preserve"> </w:t>
      </w:r>
      <w:hyperlink r:id="rId42" w:history="1">
        <w:r w:rsidR="00470F33" w:rsidRPr="003C3EF1">
          <w:rPr>
            <w:rStyle w:val="Hyperlink"/>
            <w:rFonts w:ascii="Times New Roman" w:hAnsi="Times New Roman"/>
            <w:color w:val="auto"/>
            <w:u w:val="none"/>
          </w:rPr>
          <w:t>http://www.spiremt.com/support.html</w:t>
        </w:r>
      </w:hyperlink>
      <w:r w:rsidRPr="003C3EF1">
        <w:rPr>
          <w:rFonts w:ascii="Times New Roman" w:hAnsi="Times New Roman"/>
        </w:rPr>
        <w:t>.</w:t>
      </w:r>
    </w:p>
    <w:p w:rsidR="00470F33" w:rsidRPr="003C3EF1" w:rsidRDefault="00470F33" w:rsidP="00112C85">
      <w:pPr>
        <w:widowControl w:val="0"/>
        <w:spacing w:after="0"/>
        <w:jc w:val="both"/>
        <w:rPr>
          <w:rFonts w:ascii="Times New Roman" w:hAnsi="Times New Roman"/>
          <w:sz w:val="20"/>
          <w:szCs w:val="20"/>
          <w:u w:val="single"/>
        </w:rPr>
      </w:pPr>
    </w:p>
    <w:p w:rsidR="00DA5AC8" w:rsidRPr="003C3EF1" w:rsidRDefault="00DA5AC8" w:rsidP="004612AB">
      <w:pPr>
        <w:widowControl w:val="0"/>
        <w:spacing w:after="0"/>
        <w:rPr>
          <w:rFonts w:ascii="Times New Roman" w:hAnsi="Times New Roman"/>
          <w:sz w:val="20"/>
          <w:szCs w:val="20"/>
          <w:u w:val="single"/>
        </w:rPr>
      </w:pPr>
    </w:p>
    <w:p w:rsidR="00DA5AC8" w:rsidRPr="003C3EF1" w:rsidRDefault="00DA5AC8" w:rsidP="004612AB">
      <w:pPr>
        <w:widowControl w:val="0"/>
        <w:spacing w:after="0"/>
        <w:rPr>
          <w:rFonts w:ascii="Times New Roman" w:hAnsi="Times New Roman"/>
          <w:sz w:val="20"/>
          <w:szCs w:val="20"/>
          <w:u w:val="single"/>
        </w:rPr>
      </w:pPr>
    </w:p>
    <w:p w:rsidR="00470F33" w:rsidRPr="003C3EF1" w:rsidRDefault="00470F33" w:rsidP="00056529">
      <w:pPr>
        <w:rPr>
          <w:rFonts w:ascii="Times New Roman" w:hAnsi="Times New Roman"/>
          <w:sz w:val="20"/>
          <w:szCs w:val="20"/>
          <w:u w:val="single"/>
        </w:rPr>
      </w:pPr>
    </w:p>
    <w:p w:rsidR="00577D04" w:rsidRPr="003C3EF1" w:rsidRDefault="00470F33" w:rsidP="004612AB">
      <w:pPr>
        <w:pStyle w:val="Heading1"/>
        <w:numPr>
          <w:ilvl w:val="0"/>
          <w:numId w:val="13"/>
        </w:numPr>
        <w:spacing w:line="240" w:lineRule="auto"/>
        <w:jc w:val="center"/>
        <w:rPr>
          <w:rFonts w:ascii="Times New Roman" w:hAnsi="Times New Roman" w:cs="Times New Roman"/>
          <w:color w:val="auto"/>
          <w:sz w:val="40"/>
          <w:szCs w:val="40"/>
        </w:rPr>
      </w:pPr>
      <w:bookmarkStart w:id="205" w:name="_Toc486237357"/>
      <w:r w:rsidRPr="003C3EF1">
        <w:rPr>
          <w:rFonts w:ascii="Times New Roman" w:hAnsi="Times New Roman" w:cs="Times New Roman"/>
          <w:color w:val="auto"/>
          <w:sz w:val="40"/>
          <w:szCs w:val="40"/>
        </w:rPr>
        <w:t>Communication</w:t>
      </w:r>
      <w:bookmarkEnd w:id="205"/>
    </w:p>
    <w:p w:rsidR="00470F33" w:rsidRPr="003C3EF1" w:rsidRDefault="00470F33" w:rsidP="004612AB">
      <w:pPr>
        <w:pStyle w:val="ListParagraph"/>
        <w:widowControl w:val="0"/>
        <w:spacing w:after="0"/>
        <w:rPr>
          <w:rFonts w:ascii="Times New Roman" w:hAnsi="Times New Roman"/>
          <w:b/>
          <w:sz w:val="28"/>
          <w:szCs w:val="28"/>
        </w:rPr>
      </w:pPr>
    </w:p>
    <w:p w:rsidR="00470F33" w:rsidRPr="003C3EF1" w:rsidRDefault="00F52451" w:rsidP="004612AB">
      <w:pPr>
        <w:pStyle w:val="Heading2"/>
        <w:rPr>
          <w:rFonts w:ascii="Times New Roman" w:hAnsi="Times New Roman"/>
          <w:color w:val="auto"/>
          <w:sz w:val="24"/>
          <w:szCs w:val="24"/>
        </w:rPr>
      </w:pPr>
      <w:bookmarkStart w:id="206" w:name="_Toc486237358"/>
      <w:r w:rsidRPr="003C3EF1">
        <w:rPr>
          <w:rFonts w:ascii="Times New Roman" w:hAnsi="Times New Roman"/>
          <w:color w:val="auto"/>
          <w:sz w:val="24"/>
          <w:szCs w:val="24"/>
        </w:rPr>
        <w:t>§7</w:t>
      </w:r>
      <w:r w:rsidR="00470F33" w:rsidRPr="003C3EF1">
        <w:rPr>
          <w:rFonts w:ascii="Times New Roman" w:hAnsi="Times New Roman"/>
          <w:color w:val="auto"/>
          <w:sz w:val="24"/>
          <w:szCs w:val="24"/>
        </w:rPr>
        <w:t>.1 General</w:t>
      </w:r>
      <w:bookmarkEnd w:id="206"/>
    </w:p>
    <w:p w:rsidR="00D047E4" w:rsidRPr="00A10243" w:rsidRDefault="00B626A1" w:rsidP="00112C85">
      <w:pPr>
        <w:autoSpaceDE w:val="0"/>
        <w:autoSpaceDN w:val="0"/>
        <w:adjustRightInd w:val="0"/>
        <w:jc w:val="both"/>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series ultrasonic flowmeter uses a </w:t>
      </w:r>
      <w:r w:rsidR="003B1929">
        <w:rPr>
          <w:rFonts w:ascii="Times New Roman" w:hAnsi="Times New Roman"/>
        </w:rPr>
        <w:t>standard RS485/Modbus</w:t>
      </w:r>
      <w:r w:rsidRPr="003C3EF1">
        <w:rPr>
          <w:rFonts w:ascii="Times New Roman" w:hAnsi="Times New Roman"/>
        </w:rPr>
        <w:t xml:space="preserve"> communication interface for access to a variety of </w:t>
      </w:r>
      <w:r w:rsidR="003B1929">
        <w:rPr>
          <w:rFonts w:ascii="Times New Roman" w:hAnsi="Times New Roman"/>
        </w:rPr>
        <w:t>parameters and measurement results</w:t>
      </w:r>
      <w:r w:rsidRPr="003C3EF1">
        <w:rPr>
          <w:rFonts w:ascii="Times New Roman" w:hAnsi="Times New Roman"/>
        </w:rPr>
        <w:t xml:space="preserve">. </w:t>
      </w:r>
      <w:r w:rsidR="006A3C30">
        <w:rPr>
          <w:rFonts w:ascii="Times New Roman" w:hAnsi="Times New Roman"/>
        </w:rPr>
        <w:t>It can be connected to a</w:t>
      </w:r>
      <w:r w:rsidR="00391B41">
        <w:rPr>
          <w:rFonts w:ascii="Times New Roman" w:hAnsi="Times New Roman"/>
        </w:rPr>
        <w:t xml:space="preserve"> Mo</w:t>
      </w:r>
      <w:r w:rsidR="006529A4">
        <w:rPr>
          <w:rFonts w:ascii="Times New Roman" w:hAnsi="Times New Roman"/>
        </w:rPr>
        <w:t>d</w:t>
      </w:r>
      <w:r w:rsidR="00391B41">
        <w:rPr>
          <w:rFonts w:ascii="Times New Roman" w:hAnsi="Times New Roman"/>
        </w:rPr>
        <w:t xml:space="preserve">bus master such as a PLC directly. </w:t>
      </w:r>
      <w:r w:rsidR="006A3C30">
        <w:rPr>
          <w:rFonts w:ascii="Times New Roman" w:hAnsi="Times New Roman"/>
        </w:rPr>
        <w:t>Just connect th</w:t>
      </w:r>
      <w:r w:rsidR="006A3C30" w:rsidRPr="00697AFA">
        <w:rPr>
          <w:rFonts w:ascii="Times New Roman" w:hAnsi="Times New Roman"/>
        </w:rPr>
        <w:t xml:space="preserve">e </w:t>
      </w:r>
      <w:proofErr w:type="gramStart"/>
      <w:r w:rsidR="006A3C30" w:rsidRPr="00056529">
        <w:rPr>
          <w:rFonts w:ascii="Times New Roman" w:hAnsi="Times New Roman"/>
        </w:rPr>
        <w:t>Tx</w:t>
      </w:r>
      <w:proofErr w:type="gramEnd"/>
      <w:r w:rsidR="006A3C30" w:rsidRPr="00056529">
        <w:rPr>
          <w:rFonts w:ascii="Times New Roman" w:hAnsi="Times New Roman"/>
        </w:rPr>
        <w:t xml:space="preserve"> and Rx terminals </w:t>
      </w:r>
      <w:r w:rsidR="00D047E4" w:rsidRPr="00056529">
        <w:rPr>
          <w:rFonts w:ascii="Times New Roman" w:hAnsi="Times New Roman"/>
        </w:rPr>
        <w:t xml:space="preserve">of </w:t>
      </w:r>
      <w:r w:rsidR="006A3C30" w:rsidRPr="00056529">
        <w:rPr>
          <w:rFonts w:ascii="Times New Roman" w:hAnsi="Times New Roman"/>
        </w:rPr>
        <w:t>the flowmeter</w:t>
      </w:r>
      <w:r w:rsidR="00D047E4" w:rsidRPr="00697AFA">
        <w:rPr>
          <w:rFonts w:ascii="Times New Roman" w:hAnsi="Times New Roman"/>
        </w:rPr>
        <w:t xml:space="preserve"> to</w:t>
      </w:r>
      <w:r w:rsidR="006A3C30" w:rsidRPr="00A10243">
        <w:rPr>
          <w:rFonts w:ascii="Times New Roman" w:hAnsi="Times New Roman"/>
        </w:rPr>
        <w:t xml:space="preserve"> the </w:t>
      </w:r>
      <w:r w:rsidR="006A3C30" w:rsidRPr="00056529">
        <w:rPr>
          <w:rFonts w:ascii="Times New Roman" w:hAnsi="Times New Roman"/>
        </w:rPr>
        <w:t>Rx and</w:t>
      </w:r>
      <w:r w:rsidR="00B9387A" w:rsidRPr="00056529">
        <w:rPr>
          <w:rFonts w:ascii="Times New Roman" w:hAnsi="Times New Roman"/>
        </w:rPr>
        <w:t xml:space="preserve"> Tx terminals of the PLC</w:t>
      </w:r>
      <w:r w:rsidR="00B9387A" w:rsidRPr="00697AFA">
        <w:rPr>
          <w:rFonts w:ascii="Times New Roman" w:hAnsi="Times New Roman"/>
        </w:rPr>
        <w:t xml:space="preserve"> device, respectively.</w:t>
      </w:r>
      <w:r w:rsidR="006A3C30" w:rsidRPr="00A10243">
        <w:rPr>
          <w:rFonts w:ascii="Times New Roman" w:hAnsi="Times New Roman"/>
        </w:rPr>
        <w:t xml:space="preserve"> </w:t>
      </w:r>
      <w:r w:rsidR="00391B41" w:rsidRPr="00A10243">
        <w:rPr>
          <w:rFonts w:ascii="Times New Roman" w:hAnsi="Times New Roman"/>
        </w:rPr>
        <w:t xml:space="preserve"> </w:t>
      </w:r>
      <w:r w:rsidR="00D047E4" w:rsidRPr="00A10243">
        <w:rPr>
          <w:rFonts w:ascii="Times New Roman" w:hAnsi="Times New Roman"/>
        </w:rPr>
        <w:t>You need to also make sure to set the flow meter serial port settings such as Baud rate the same as that o</w:t>
      </w:r>
      <w:r w:rsidR="00415697">
        <w:rPr>
          <w:rFonts w:ascii="Times New Roman" w:hAnsi="Times New Roman"/>
        </w:rPr>
        <w:t>f</w:t>
      </w:r>
      <w:r w:rsidR="00D047E4" w:rsidRPr="00A10243">
        <w:rPr>
          <w:rFonts w:ascii="Times New Roman" w:hAnsi="Times New Roman"/>
        </w:rPr>
        <w:t xml:space="preserve"> your PLC. Please go to Menu-&gt;System-&gt;Communication window to change the serial port settings if needed.</w:t>
      </w:r>
    </w:p>
    <w:p w:rsidR="00391B41" w:rsidRDefault="00D047E4" w:rsidP="00112C85">
      <w:pPr>
        <w:autoSpaceDE w:val="0"/>
        <w:autoSpaceDN w:val="0"/>
        <w:adjustRightInd w:val="0"/>
        <w:jc w:val="both"/>
        <w:rPr>
          <w:rFonts w:ascii="Times New Roman" w:hAnsi="Times New Roman"/>
        </w:rPr>
      </w:pPr>
      <w:r w:rsidRPr="00A10243">
        <w:rPr>
          <w:rFonts w:ascii="Times New Roman" w:hAnsi="Times New Roman"/>
        </w:rPr>
        <w:t xml:space="preserve">If your flowmeter comes with a </w:t>
      </w:r>
      <w:r w:rsidRPr="00056529">
        <w:rPr>
          <w:rFonts w:ascii="Times New Roman" w:hAnsi="Times New Roman"/>
        </w:rPr>
        <w:t>RS485-BACnet/MSTP adapter</w:t>
      </w:r>
      <w:r w:rsidRPr="00697AFA">
        <w:rPr>
          <w:rFonts w:ascii="Times New Roman" w:hAnsi="Times New Roman"/>
        </w:rPr>
        <w:t>, y</w:t>
      </w:r>
      <w:r>
        <w:rPr>
          <w:rFonts w:ascii="Times New Roman" w:hAnsi="Times New Roman"/>
        </w:rPr>
        <w:t xml:space="preserve">ou may not need to change any </w:t>
      </w:r>
      <w:r w:rsidR="003033C5">
        <w:rPr>
          <w:rFonts w:ascii="Times New Roman" w:hAnsi="Times New Roman"/>
        </w:rPr>
        <w:t xml:space="preserve">COM </w:t>
      </w:r>
      <w:r>
        <w:rPr>
          <w:rFonts w:ascii="Times New Roman" w:hAnsi="Times New Roman"/>
        </w:rPr>
        <w:t>port settings in the flowmeter</w:t>
      </w:r>
      <w:r w:rsidR="002119C5">
        <w:rPr>
          <w:rFonts w:ascii="Times New Roman" w:hAnsi="Times New Roman"/>
        </w:rPr>
        <w:t xml:space="preserve"> be</w:t>
      </w:r>
      <w:r>
        <w:rPr>
          <w:rFonts w:ascii="Times New Roman" w:hAnsi="Times New Roman"/>
        </w:rPr>
        <w:t>cause they should have been already set. You just need to make sure the Baud rate on the BACnet/MSTP adapter matches that on your BACnet</w:t>
      </w:r>
      <w:r w:rsidR="002119C5">
        <w:rPr>
          <w:rFonts w:ascii="Times New Roman" w:hAnsi="Times New Roman"/>
        </w:rPr>
        <w:t>/MSTP</w:t>
      </w:r>
      <w:r>
        <w:rPr>
          <w:rFonts w:ascii="Times New Roman" w:hAnsi="Times New Roman"/>
        </w:rPr>
        <w:t xml:space="preserve"> master. </w:t>
      </w:r>
      <w:r w:rsidR="002119C5">
        <w:rPr>
          <w:rFonts w:ascii="Times New Roman" w:hAnsi="Times New Roman"/>
        </w:rPr>
        <w:t xml:space="preserve">The Baud rate of the BACnet/MSTP adapter can be modified by the DIP switches on the adapter. </w:t>
      </w:r>
    </w:p>
    <w:p w:rsidR="002119C5" w:rsidRDefault="00391B41" w:rsidP="00112C85">
      <w:pPr>
        <w:autoSpaceDE w:val="0"/>
        <w:autoSpaceDN w:val="0"/>
        <w:adjustRightInd w:val="0"/>
        <w:jc w:val="both"/>
        <w:rPr>
          <w:rFonts w:ascii="Times New Roman" w:hAnsi="Times New Roman"/>
        </w:rPr>
      </w:pPr>
      <w:r>
        <w:rPr>
          <w:rFonts w:ascii="Times New Roman" w:hAnsi="Times New Roman"/>
        </w:rPr>
        <w:t>If you want to connect to your computer which does not have RS48 bus, you need to use a RS485</w:t>
      </w:r>
      <w:r w:rsidR="005F35AC">
        <w:rPr>
          <w:rFonts w:ascii="Times New Roman" w:hAnsi="Times New Roman"/>
        </w:rPr>
        <w:t xml:space="preserve"> to </w:t>
      </w:r>
      <w:r>
        <w:rPr>
          <w:rFonts w:ascii="Times New Roman" w:hAnsi="Times New Roman"/>
        </w:rPr>
        <w:t xml:space="preserve">USB adapter. Please </w:t>
      </w:r>
      <w:r w:rsidR="002119C5">
        <w:rPr>
          <w:rFonts w:ascii="Times New Roman" w:hAnsi="Times New Roman"/>
        </w:rPr>
        <w:t>refer to the next section for details.</w:t>
      </w:r>
    </w:p>
    <w:p w:rsidR="00B626A1" w:rsidRPr="003C3EF1" w:rsidRDefault="00B626A1" w:rsidP="00112C85">
      <w:pPr>
        <w:jc w:val="both"/>
        <w:rPr>
          <w:rFonts w:ascii="Times New Roman" w:hAnsi="Times New Roman"/>
        </w:rPr>
      </w:pPr>
    </w:p>
    <w:p w:rsidR="00B626A1" w:rsidRPr="003C3EF1" w:rsidRDefault="00B626A1" w:rsidP="00112C85">
      <w:pPr>
        <w:pStyle w:val="Heading2"/>
        <w:ind w:right="150"/>
        <w:jc w:val="both"/>
        <w:rPr>
          <w:rFonts w:ascii="Times New Roman" w:hAnsi="Times New Roman"/>
          <w:color w:val="auto"/>
          <w:sz w:val="24"/>
          <w:szCs w:val="24"/>
        </w:rPr>
      </w:pPr>
      <w:bookmarkStart w:id="207" w:name="_Toc85877279"/>
      <w:bookmarkStart w:id="208" w:name="_Toc85877492"/>
      <w:bookmarkStart w:id="209" w:name="_Toc85972580"/>
      <w:bookmarkStart w:id="210" w:name="_Toc86058662"/>
      <w:bookmarkStart w:id="211" w:name="_Toc337934155"/>
      <w:bookmarkStart w:id="212" w:name="_Toc486237359"/>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.2 Connect the Flowmeter to a PC</w:t>
      </w:r>
      <w:bookmarkEnd w:id="207"/>
      <w:bookmarkEnd w:id="208"/>
      <w:bookmarkEnd w:id="209"/>
      <w:bookmarkEnd w:id="210"/>
      <w:bookmarkEnd w:id="211"/>
      <w:bookmarkEnd w:id="212"/>
    </w:p>
    <w:p w:rsidR="003033C5" w:rsidRDefault="002119C5" w:rsidP="00056529">
      <w:pPr>
        <w:autoSpaceDE w:val="0"/>
        <w:autoSpaceDN w:val="0"/>
        <w:adjustRightInd w:val="0"/>
        <w:jc w:val="both"/>
        <w:rPr>
          <w:rFonts w:ascii="Times New Roman" w:hAnsi="Times New Roman"/>
        </w:rPr>
      </w:pPr>
      <w:r>
        <w:rPr>
          <w:rFonts w:ascii="Times New Roman" w:hAnsi="Times New Roman"/>
        </w:rPr>
        <w:t>Y</w:t>
      </w:r>
      <w:r w:rsidR="00391B41">
        <w:rPr>
          <w:rFonts w:ascii="Times New Roman" w:hAnsi="Times New Roman"/>
        </w:rPr>
        <w:t xml:space="preserve">ou </w:t>
      </w:r>
      <w:r>
        <w:rPr>
          <w:rFonts w:ascii="Times New Roman" w:hAnsi="Times New Roman"/>
        </w:rPr>
        <w:t>can</w:t>
      </w:r>
      <w:r w:rsidR="00391B41">
        <w:rPr>
          <w:rFonts w:ascii="Times New Roman" w:hAnsi="Times New Roman"/>
        </w:rPr>
        <w:t xml:space="preserve"> connect</w:t>
      </w:r>
      <w:r>
        <w:rPr>
          <w:rFonts w:ascii="Times New Roman" w:hAnsi="Times New Roman"/>
        </w:rPr>
        <w:t xml:space="preserve"> the flowmeter</w:t>
      </w:r>
      <w:r w:rsidR="00391B41">
        <w:rPr>
          <w:rFonts w:ascii="Times New Roman" w:hAnsi="Times New Roman"/>
        </w:rPr>
        <w:t xml:space="preserve"> to your </w:t>
      </w:r>
      <w:r w:rsidR="003033C5">
        <w:rPr>
          <w:rFonts w:ascii="Times New Roman" w:hAnsi="Times New Roman"/>
        </w:rPr>
        <w:t>PC</w:t>
      </w:r>
      <w:r w:rsidR="00391B41">
        <w:rPr>
          <w:rFonts w:ascii="Times New Roman" w:hAnsi="Times New Roman"/>
        </w:rPr>
        <w:t xml:space="preserve"> </w:t>
      </w:r>
      <w:r>
        <w:rPr>
          <w:rFonts w:ascii="Times New Roman" w:hAnsi="Times New Roman"/>
        </w:rPr>
        <w:t xml:space="preserve">through a RS485-USB adapter. </w:t>
      </w:r>
      <w:r w:rsidR="003033C5">
        <w:rPr>
          <w:rFonts w:ascii="Times New Roman" w:hAnsi="Times New Roman"/>
        </w:rPr>
        <w:t xml:space="preserve"> First, y</w:t>
      </w:r>
      <w:r w:rsidR="003033C5" w:rsidRPr="003C3EF1">
        <w:rPr>
          <w:rFonts w:ascii="Times New Roman" w:hAnsi="Times New Roman"/>
        </w:rPr>
        <w:t>ou need to install the</w:t>
      </w:r>
      <w:r w:rsidR="003033C5">
        <w:rPr>
          <w:rFonts w:ascii="Times New Roman" w:hAnsi="Times New Roman"/>
        </w:rPr>
        <w:t xml:space="preserve"> driver for the</w:t>
      </w:r>
      <w:r w:rsidR="003033C5" w:rsidRPr="003C3EF1">
        <w:rPr>
          <w:rFonts w:ascii="Times New Roman" w:hAnsi="Times New Roman"/>
        </w:rPr>
        <w:t xml:space="preserve"> </w:t>
      </w:r>
      <w:r w:rsidR="003033C5">
        <w:rPr>
          <w:rFonts w:ascii="Times New Roman" w:hAnsi="Times New Roman"/>
        </w:rPr>
        <w:t>RS485-</w:t>
      </w:r>
      <w:r w:rsidR="003033C5" w:rsidRPr="003C3EF1">
        <w:rPr>
          <w:rFonts w:ascii="Times New Roman" w:hAnsi="Times New Roman"/>
        </w:rPr>
        <w:t xml:space="preserve">USB </w:t>
      </w:r>
      <w:r w:rsidR="003033C5">
        <w:rPr>
          <w:rFonts w:ascii="Times New Roman" w:hAnsi="Times New Roman"/>
        </w:rPr>
        <w:t xml:space="preserve">adapter. The driver should be </w:t>
      </w:r>
      <w:r w:rsidR="005F35AC">
        <w:rPr>
          <w:rFonts w:ascii="Times New Roman" w:hAnsi="Times New Roman"/>
        </w:rPr>
        <w:t>o</w:t>
      </w:r>
      <w:r w:rsidR="003033C5">
        <w:rPr>
          <w:rFonts w:ascii="Times New Roman" w:hAnsi="Times New Roman"/>
        </w:rPr>
        <w:t xml:space="preserve">n the CD </w:t>
      </w:r>
      <w:r w:rsidR="005F35AC">
        <w:rPr>
          <w:rFonts w:ascii="Times New Roman" w:hAnsi="Times New Roman"/>
        </w:rPr>
        <w:t xml:space="preserve">that comes </w:t>
      </w:r>
      <w:r w:rsidR="003033C5">
        <w:rPr>
          <w:rFonts w:ascii="Times New Roman" w:hAnsi="Times New Roman"/>
        </w:rPr>
        <w:t xml:space="preserve">with the RS485-USB adapter, or, it can be downloaded from the manufacturer’s website. </w:t>
      </w:r>
    </w:p>
    <w:p w:rsidR="003033C5" w:rsidRDefault="003033C5" w:rsidP="00056529">
      <w:pPr>
        <w:autoSpaceDE w:val="0"/>
        <w:autoSpaceDN w:val="0"/>
        <w:adjustRightInd w:val="0"/>
        <w:jc w:val="both"/>
        <w:rPr>
          <w:rFonts w:ascii="Times New Roman" w:hAnsi="Times New Roman"/>
        </w:rPr>
      </w:pPr>
      <w:r>
        <w:rPr>
          <w:rFonts w:ascii="Times New Roman" w:hAnsi="Times New Roman"/>
        </w:rPr>
        <w:t xml:space="preserve">Connect the </w:t>
      </w:r>
      <w:proofErr w:type="gramStart"/>
      <w:r>
        <w:rPr>
          <w:rFonts w:ascii="Times New Roman" w:hAnsi="Times New Roman"/>
        </w:rPr>
        <w:t>Tx</w:t>
      </w:r>
      <w:proofErr w:type="gramEnd"/>
      <w:r>
        <w:rPr>
          <w:rFonts w:ascii="Times New Roman" w:hAnsi="Times New Roman"/>
        </w:rPr>
        <w:t xml:space="preserve"> and Rx terminals of the RS485-USB adapter to the Rx and Tx terminals of the flowmeter. Then, plug the adapter USB into the computer USB port. The computer should detect the adapter automatically and </w:t>
      </w:r>
      <w:r w:rsidR="005F35AC">
        <w:rPr>
          <w:rFonts w:ascii="Times New Roman" w:hAnsi="Times New Roman"/>
        </w:rPr>
        <w:t>as</w:t>
      </w:r>
      <w:r>
        <w:rPr>
          <w:rFonts w:ascii="Times New Roman" w:hAnsi="Times New Roman"/>
        </w:rPr>
        <w:t>sign a virtual COM port for this adapter.</w:t>
      </w:r>
    </w:p>
    <w:p w:rsidR="001E0C4A" w:rsidRDefault="003033C5" w:rsidP="00D52097">
      <w:pPr>
        <w:rPr>
          <w:rFonts w:ascii="Times New Roman" w:hAnsi="Times New Roman"/>
        </w:rPr>
      </w:pPr>
      <w:r>
        <w:rPr>
          <w:rFonts w:ascii="Times New Roman" w:hAnsi="Times New Roman"/>
        </w:rPr>
        <w:t>At this point, you should be able to run Modbus software such as MODSCAN (free software) to get information from the flowmeter.</w:t>
      </w:r>
    </w:p>
    <w:p w:rsidR="00FC0BBF" w:rsidRPr="003C3EF1" w:rsidRDefault="00FC0BBF" w:rsidP="004612AB">
      <w:pPr>
        <w:jc w:val="center"/>
        <w:rPr>
          <w:rFonts w:ascii="Times New Roman" w:hAnsi="Times New Roman"/>
          <w:sz w:val="28"/>
          <w:szCs w:val="28"/>
        </w:rPr>
      </w:pPr>
      <w:bookmarkStart w:id="213" w:name="_Toc337934156"/>
    </w:p>
    <w:p w:rsidR="00B626A1" w:rsidRPr="003C3EF1" w:rsidRDefault="003D6079" w:rsidP="00112C85">
      <w:pPr>
        <w:pStyle w:val="Heading2"/>
        <w:ind w:right="150"/>
        <w:jc w:val="both"/>
        <w:rPr>
          <w:rFonts w:ascii="Times New Roman" w:hAnsi="Times New Roman"/>
          <w:color w:val="auto"/>
          <w:sz w:val="24"/>
          <w:szCs w:val="24"/>
        </w:rPr>
      </w:pPr>
      <w:bookmarkStart w:id="214" w:name="_Toc486237360"/>
      <w:r w:rsidRPr="003D6079">
        <w:rPr>
          <w:rFonts w:ascii="Times New Roman" w:hAnsi="Times New Roman"/>
          <w:noProof/>
          <w:color w:val="auto"/>
          <w:sz w:val="28"/>
          <w:szCs w:val="28"/>
          <w:lang w:eastAsia="ja-JP"/>
        </w:rPr>
        <w:pict>
          <v:shape id="_x0000_s3672" type="#_x0000_t202" style="position:absolute;left:0;text-align:left;margin-left:370.9pt;margin-top:11.95pt;width:90.35pt;height:78.8pt;z-index:-251595264" wrapcoords="-180 -206 -180 21394 21780 21394 21780 -206 -180 -206">
            <v:textbox style="mso-next-textbox:#_x0000_s3672">
              <w:txbxContent>
                <w:p w:rsidR="00D509FE" w:rsidRDefault="00D509FE">
                  <w:pPr>
                    <w:rPr>
                      <w:rFonts w:ascii="Times New Roman" w:hAnsi="Times New Roman"/>
                      <w:sz w:val="18"/>
                      <w:szCs w:val="18"/>
                    </w:rPr>
                  </w:pPr>
                  <w:r>
                    <w:rPr>
                      <w:rFonts w:ascii="Times New Roman" w:hAnsi="Times New Roman"/>
                      <w:b/>
                      <w:sz w:val="18"/>
                      <w:szCs w:val="18"/>
                    </w:rPr>
                    <w:t>M53: COMM</w:t>
                  </w:r>
                </w:p>
                <w:p w:rsidR="00D509FE" w:rsidRPr="00B550FA" w:rsidRDefault="00D509FE" w:rsidP="00B550FA">
                  <w:pPr>
                    <w:rPr>
                      <w:rFonts w:ascii="Times New Roman" w:hAnsi="Times New Roman"/>
                      <w:sz w:val="18"/>
                      <w:szCs w:val="18"/>
                    </w:rPr>
                  </w:pPr>
                  <w:r w:rsidRPr="00B550FA">
                    <w:rPr>
                      <w:rFonts w:ascii="Times New Roman" w:hAnsi="Times New Roman"/>
                      <w:sz w:val="18"/>
                      <w:szCs w:val="18"/>
                    </w:rPr>
                    <w:t>1.</w:t>
                  </w:r>
                  <w:r>
                    <w:rPr>
                      <w:rFonts w:ascii="Times New Roman" w:hAnsi="Times New Roman"/>
                      <w:sz w:val="18"/>
                      <w:szCs w:val="18"/>
                    </w:rPr>
                    <w:t xml:space="preserve"> </w:t>
                  </w:r>
                  <w:r w:rsidRPr="00B550FA">
                    <w:rPr>
                      <w:rFonts w:ascii="Times New Roman" w:hAnsi="Times New Roman"/>
                      <w:sz w:val="18"/>
                      <w:szCs w:val="18"/>
                    </w:rPr>
                    <w:t>Port</w:t>
                  </w:r>
                  <w:r>
                    <w:rPr>
                      <w:rFonts w:ascii="Times New Roman" w:hAnsi="Times New Roman"/>
                      <w:sz w:val="18"/>
                      <w:szCs w:val="18"/>
                    </w:rPr>
                    <w:t xml:space="preserve"> </w:t>
                  </w:r>
                  <w:r w:rsidRPr="00B550FA">
                    <w:rPr>
                      <w:rFonts w:ascii="Times New Roman" w:hAnsi="Times New Roman"/>
                      <w:sz w:val="18"/>
                      <w:szCs w:val="18"/>
                    </w:rPr>
                    <w:t>Config</w:t>
                  </w:r>
                </w:p>
                <w:p w:rsidR="00D509FE" w:rsidRDefault="00D509FE" w:rsidP="00B550FA">
                  <w:pPr>
                    <w:rPr>
                      <w:rFonts w:ascii="Times New Roman" w:hAnsi="Times New Roman"/>
                      <w:sz w:val="18"/>
                      <w:szCs w:val="18"/>
                    </w:rPr>
                  </w:pPr>
                  <w:r w:rsidRPr="00B550FA">
                    <w:rPr>
                      <w:rFonts w:ascii="Times New Roman" w:hAnsi="Times New Roman"/>
                      <w:sz w:val="18"/>
                      <w:szCs w:val="18"/>
                    </w:rPr>
                    <w:t>2</w:t>
                  </w:r>
                  <w:r>
                    <w:rPr>
                      <w:rFonts w:ascii="Times New Roman" w:hAnsi="Times New Roman"/>
                      <w:sz w:val="18"/>
                      <w:szCs w:val="18"/>
                    </w:rPr>
                    <w:t>. Protocol</w:t>
                  </w:r>
                </w:p>
                <w:p w:rsidR="00D509FE" w:rsidRDefault="00D509FE" w:rsidP="00B550FA">
                  <w:pPr>
                    <w:rPr>
                      <w:rFonts w:ascii="Times New Roman" w:hAnsi="Times New Roman"/>
                      <w:sz w:val="18"/>
                      <w:szCs w:val="18"/>
                    </w:rPr>
                  </w:pPr>
                  <w:r>
                    <w:rPr>
                      <w:rFonts w:ascii="Times New Roman" w:hAnsi="Times New Roman"/>
                      <w:sz w:val="18"/>
                      <w:szCs w:val="18"/>
                    </w:rPr>
                    <w:t>3. Monitor</w:t>
                  </w:r>
                </w:p>
                <w:p w:rsidR="00D509FE" w:rsidRPr="00B550FA" w:rsidRDefault="00D509FE" w:rsidP="00B550FA">
                  <w:pPr>
                    <w:rPr>
                      <w:rFonts w:ascii="Times New Roman" w:hAnsi="Times New Roman"/>
                      <w:sz w:val="18"/>
                      <w:szCs w:val="18"/>
                    </w:rPr>
                  </w:pPr>
                </w:p>
              </w:txbxContent>
            </v:textbox>
            <w10:wrap type="tight"/>
          </v:shape>
        </w:pict>
      </w:r>
      <w:r w:rsidR="00B626A1"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00B626A1" w:rsidRPr="003C3EF1">
        <w:rPr>
          <w:rFonts w:ascii="Times New Roman" w:hAnsi="Times New Roman"/>
          <w:color w:val="auto"/>
          <w:sz w:val="24"/>
          <w:szCs w:val="24"/>
        </w:rPr>
        <w:t>.3 Check the Flowmeter COM Port Settings</w:t>
      </w:r>
      <w:bookmarkEnd w:id="213"/>
      <w:bookmarkEnd w:id="214"/>
    </w:p>
    <w:p w:rsidR="00B626A1" w:rsidRPr="003C3EF1" w:rsidRDefault="00B626A1" w:rsidP="00112C85">
      <w:pPr>
        <w:jc w:val="both"/>
        <w:rPr>
          <w:rFonts w:ascii="Times New Roman" w:hAnsi="Times New Roman"/>
          <w:color w:val="000000"/>
        </w:rPr>
      </w:pPr>
      <w:r w:rsidRPr="003C3EF1">
        <w:rPr>
          <w:rFonts w:ascii="Times New Roman" w:hAnsi="Times New Roman"/>
          <w:color w:val="000000"/>
        </w:rPr>
        <w:t>Go to menu window</w:t>
      </w:r>
      <w:r w:rsidR="00FE793C">
        <w:rPr>
          <w:rFonts w:ascii="Times New Roman" w:hAnsi="Times New Roman"/>
          <w:color w:val="000000"/>
        </w:rPr>
        <w:t xml:space="preserve"> </w:t>
      </w:r>
      <w:r w:rsidRPr="003C3EF1">
        <w:rPr>
          <w:rFonts w:ascii="Times New Roman" w:hAnsi="Times New Roman"/>
        </w:rPr>
        <w:t>M53 to</w:t>
      </w:r>
      <w:r w:rsidRPr="003C3EF1">
        <w:rPr>
          <w:rFonts w:ascii="Times New Roman" w:hAnsi="Times New Roman"/>
          <w:color w:val="000000"/>
        </w:rPr>
        <w:t xml:space="preserve"> check the COM port settings on your flow meter. </w:t>
      </w:r>
      <w:r w:rsidR="00A40F96" w:rsidRPr="009B22CF">
        <w:rPr>
          <w:rFonts w:ascii="Times New Roman" w:hAnsi="Times New Roman"/>
        </w:rPr>
        <w:t>Baud</w:t>
      </w:r>
      <w:r w:rsidR="00B550FA" w:rsidRPr="009B22CF">
        <w:rPr>
          <w:rFonts w:ascii="Times New Roman" w:hAnsi="Times New Roman"/>
        </w:rPr>
        <w:t xml:space="preserve"> rate is displayed </w:t>
      </w:r>
      <w:proofErr w:type="gramStart"/>
      <w:r w:rsidR="00B550FA" w:rsidRPr="009B22CF">
        <w:rPr>
          <w:rFonts w:ascii="Times New Roman" w:hAnsi="Times New Roman"/>
        </w:rPr>
        <w:t>under</w:t>
      </w:r>
      <w:proofErr w:type="gramEnd"/>
      <w:r w:rsidR="00B550FA" w:rsidRPr="009B22CF">
        <w:rPr>
          <w:rFonts w:ascii="Times New Roman" w:hAnsi="Times New Roman"/>
        </w:rPr>
        <w:t xml:space="preserve"> 1. </w:t>
      </w:r>
      <w:proofErr w:type="gramStart"/>
      <w:r w:rsidR="00B550FA" w:rsidRPr="009B22CF">
        <w:rPr>
          <w:rFonts w:ascii="Times New Roman" w:hAnsi="Times New Roman"/>
        </w:rPr>
        <w:t>Port Config.</w:t>
      </w:r>
      <w:proofErr w:type="gramEnd"/>
      <w:r w:rsidR="00B550FA" w:rsidRPr="009B22CF">
        <w:rPr>
          <w:rFonts w:ascii="Times New Roman" w:hAnsi="Times New Roman"/>
        </w:rPr>
        <w:t xml:space="preserve"> </w:t>
      </w:r>
      <w:r w:rsidRPr="003C3EF1">
        <w:rPr>
          <w:rFonts w:ascii="Times New Roman" w:hAnsi="Times New Roman"/>
          <w:color w:val="000000"/>
        </w:rPr>
        <w:t xml:space="preserve">Write down the baud rate. It is needed later in order to set up the computer’s COM port. If you want to change the baud rate, press ENT key </w:t>
      </w:r>
      <w:r w:rsidR="00B550FA" w:rsidRPr="003C3EF1">
        <w:rPr>
          <w:rFonts w:ascii="Times New Roman" w:hAnsi="Times New Roman"/>
          <w:color w:val="000000"/>
        </w:rPr>
        <w:t xml:space="preserve">while in the Port Config window </w:t>
      </w:r>
      <w:r w:rsidRPr="003C3EF1">
        <w:rPr>
          <w:rFonts w:ascii="Times New Roman" w:hAnsi="Times New Roman"/>
          <w:color w:val="000000"/>
        </w:rPr>
        <w:t xml:space="preserve">and </w:t>
      </w:r>
      <w:bookmarkStart w:id="215" w:name="_Toc179910729"/>
      <w:r w:rsidRPr="003C3EF1">
        <w:rPr>
          <w:rFonts w:ascii="Times New Roman" w:hAnsi="Times New Roman"/>
          <w:color w:val="000000"/>
        </w:rPr>
        <w:t>select the proper b</w:t>
      </w:r>
      <w:bookmarkEnd w:id="215"/>
      <w:r w:rsidRPr="003C3EF1">
        <w:rPr>
          <w:rFonts w:ascii="Times New Roman" w:hAnsi="Times New Roman"/>
          <w:color w:val="000000"/>
        </w:rPr>
        <w:t>aud rate. Press ENT key again to confirm the change.</w:t>
      </w:r>
    </w:p>
    <w:p w:rsidR="00B626A1" w:rsidRPr="003C3EF1" w:rsidRDefault="00B626A1" w:rsidP="004612AB">
      <w:pPr>
        <w:rPr>
          <w:rFonts w:ascii="Times New Roman" w:hAnsi="Times New Roman"/>
          <w:color w:val="000000"/>
        </w:rPr>
      </w:pPr>
    </w:p>
    <w:p w:rsidR="00B626A1" w:rsidRPr="003C3EF1" w:rsidRDefault="00B626A1" w:rsidP="00112C85">
      <w:pPr>
        <w:pStyle w:val="Heading2"/>
        <w:ind w:right="150"/>
        <w:jc w:val="both"/>
        <w:rPr>
          <w:rFonts w:ascii="Times New Roman" w:hAnsi="Times New Roman"/>
          <w:color w:val="auto"/>
          <w:sz w:val="24"/>
          <w:szCs w:val="24"/>
        </w:rPr>
      </w:pPr>
      <w:bookmarkStart w:id="216" w:name="_Toc337934157"/>
      <w:bookmarkStart w:id="217" w:name="_Toc486237361"/>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 xml:space="preserve">.4 </w:t>
      </w:r>
      <w:proofErr w:type="gramStart"/>
      <w:r w:rsidRPr="003C3EF1">
        <w:rPr>
          <w:rFonts w:ascii="Times New Roman" w:hAnsi="Times New Roman"/>
          <w:color w:val="auto"/>
          <w:sz w:val="24"/>
          <w:szCs w:val="24"/>
        </w:rPr>
        <w:t>Set</w:t>
      </w:r>
      <w:proofErr w:type="gramEnd"/>
      <w:r w:rsidRPr="003C3EF1">
        <w:rPr>
          <w:rFonts w:ascii="Times New Roman" w:hAnsi="Times New Roman"/>
          <w:color w:val="auto"/>
          <w:sz w:val="24"/>
          <w:szCs w:val="24"/>
        </w:rPr>
        <w:t xml:space="preserve"> up PC Software</w:t>
      </w:r>
      <w:bookmarkEnd w:id="216"/>
      <w:bookmarkEnd w:id="217"/>
    </w:p>
    <w:p w:rsidR="001E0C4A" w:rsidRDefault="001E0C4A" w:rsidP="00112C85">
      <w:pPr>
        <w:autoSpaceDE w:val="0"/>
        <w:autoSpaceDN w:val="0"/>
        <w:adjustRightInd w:val="0"/>
        <w:jc w:val="both"/>
        <w:rPr>
          <w:rFonts w:ascii="Times New Roman" w:hAnsi="Times New Roman"/>
          <w:color w:val="000000"/>
        </w:rPr>
      </w:pPr>
      <w:r>
        <w:rPr>
          <w:rFonts w:ascii="Times New Roman" w:hAnsi="Times New Roman"/>
          <w:color w:val="000000"/>
        </w:rPr>
        <w:t xml:space="preserve">Any PC software </w:t>
      </w:r>
      <w:r w:rsidR="005F35AC">
        <w:rPr>
          <w:rFonts w:ascii="Times New Roman" w:hAnsi="Times New Roman"/>
          <w:color w:val="000000"/>
        </w:rPr>
        <w:t xml:space="preserve">that </w:t>
      </w:r>
      <w:r>
        <w:rPr>
          <w:rFonts w:ascii="Times New Roman" w:hAnsi="Times New Roman"/>
          <w:color w:val="000000"/>
        </w:rPr>
        <w:t xml:space="preserve">supports standard Modbus protocol can be used. You may also make your own software to communicate with the flowmeter by using </w:t>
      </w:r>
      <w:r w:rsidR="00B626A1" w:rsidRPr="003C3EF1">
        <w:rPr>
          <w:rFonts w:ascii="Times New Roman" w:hAnsi="Times New Roman"/>
          <w:color w:val="000000"/>
        </w:rPr>
        <w:t xml:space="preserve">the protocol described in the following section.  </w:t>
      </w:r>
    </w:p>
    <w:p w:rsidR="001E0C4A" w:rsidRPr="003C3EF1" w:rsidRDefault="001E0C4A" w:rsidP="001E0C4A">
      <w:pPr>
        <w:rPr>
          <w:rFonts w:ascii="Times New Roman" w:hAnsi="Times New Roman"/>
          <w:sz w:val="28"/>
          <w:szCs w:val="28"/>
        </w:rPr>
      </w:pPr>
      <w:r>
        <w:rPr>
          <w:rFonts w:ascii="Times New Roman" w:hAnsi="Times New Roman"/>
        </w:rPr>
        <w:t xml:space="preserve">If you purchased Spire Metering’s StufManager PC software, you would need to install this software now. After completion of the installation, launch the software, select the COM port which corresponds to the RS485-USB adapter, make the COM port settings the same as those in the flowmeter, then, click </w:t>
      </w:r>
      <w:r w:rsidR="005F35AC">
        <w:rPr>
          <w:rFonts w:ascii="Times New Roman" w:hAnsi="Times New Roman"/>
        </w:rPr>
        <w:t xml:space="preserve">the </w:t>
      </w:r>
      <w:r>
        <w:rPr>
          <w:rFonts w:ascii="Times New Roman" w:hAnsi="Times New Roman"/>
        </w:rPr>
        <w:t xml:space="preserve">Connect button on the StufManager software. </w:t>
      </w:r>
      <w:r w:rsidR="00E34159">
        <w:rPr>
          <w:rFonts w:ascii="Times New Roman" w:hAnsi="Times New Roman"/>
        </w:rPr>
        <w:t xml:space="preserve">The software will start to communicate with the flowmeter and get basic information from the flowmeter. </w:t>
      </w:r>
      <w:r>
        <w:rPr>
          <w:rFonts w:ascii="Times New Roman" w:hAnsi="Times New Roman"/>
        </w:rPr>
        <w:t xml:space="preserve">The rest of the software is self-explanatory. </w:t>
      </w:r>
    </w:p>
    <w:p w:rsidR="00B626A1" w:rsidRPr="003C3EF1" w:rsidRDefault="00B626A1" w:rsidP="00112C85">
      <w:pPr>
        <w:jc w:val="both"/>
        <w:rPr>
          <w:rFonts w:ascii="Times New Roman" w:hAnsi="Times New Roman"/>
        </w:rPr>
      </w:pPr>
      <w:r w:rsidRPr="003C3EF1">
        <w:rPr>
          <w:rFonts w:ascii="Times New Roman" w:hAnsi="Times New Roman"/>
          <w:color w:val="000000"/>
        </w:rPr>
        <w:lastRenderedPageBreak/>
        <w:t xml:space="preserve">Please visit the following technical support website for more information on PC software: </w:t>
      </w:r>
      <w:r w:rsidRPr="003C3EF1">
        <w:rPr>
          <w:rFonts w:ascii="Times New Roman" w:hAnsi="Times New Roman"/>
        </w:rPr>
        <w:t>http://www.spiremt.com/support/rh20.html</w:t>
      </w:r>
      <w:r w:rsidR="00BF1B7C" w:rsidRPr="003C3EF1">
        <w:rPr>
          <w:rFonts w:ascii="Times New Roman" w:hAnsi="Times New Roman"/>
          <w:color w:val="000000"/>
        </w:rPr>
        <w:t>.</w:t>
      </w:r>
    </w:p>
    <w:p w:rsidR="00C758FB" w:rsidRPr="00EF7978" w:rsidRDefault="00C758FB" w:rsidP="00112C85">
      <w:pPr>
        <w:pStyle w:val="Heading2"/>
        <w:ind w:right="150"/>
        <w:jc w:val="both"/>
        <w:rPr>
          <w:rFonts w:ascii="Times New Roman" w:eastAsia="Calibri" w:hAnsi="Times New Roman"/>
          <w:b w:val="0"/>
          <w:bCs w:val="0"/>
          <w:color w:val="auto"/>
          <w:sz w:val="22"/>
          <w:szCs w:val="22"/>
        </w:rPr>
      </w:pPr>
      <w:bookmarkStart w:id="218" w:name="_Toc85877280"/>
      <w:bookmarkStart w:id="219" w:name="_Toc85877493"/>
      <w:bookmarkStart w:id="220" w:name="_Toc85972581"/>
      <w:bookmarkStart w:id="221" w:name="_Toc86058663"/>
      <w:bookmarkStart w:id="222" w:name="_Toc337934158"/>
    </w:p>
    <w:p w:rsidR="00B626A1" w:rsidRPr="003C3EF1" w:rsidRDefault="00B626A1" w:rsidP="00112C85">
      <w:pPr>
        <w:pStyle w:val="Heading2"/>
        <w:ind w:right="150"/>
        <w:jc w:val="both"/>
        <w:rPr>
          <w:rFonts w:ascii="Times New Roman" w:hAnsi="Times New Roman"/>
          <w:color w:val="auto"/>
          <w:sz w:val="24"/>
          <w:szCs w:val="24"/>
        </w:rPr>
      </w:pPr>
      <w:bookmarkStart w:id="223" w:name="_Toc486237362"/>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.5</w:t>
      </w:r>
      <w:r w:rsidR="00FE793C">
        <w:rPr>
          <w:rFonts w:ascii="Times New Roman" w:hAnsi="Times New Roman"/>
          <w:color w:val="auto"/>
          <w:sz w:val="24"/>
          <w:szCs w:val="24"/>
        </w:rPr>
        <w:t xml:space="preserve"> </w:t>
      </w:r>
      <w:r w:rsidRPr="003C3EF1">
        <w:rPr>
          <w:rFonts w:ascii="Times New Roman" w:hAnsi="Times New Roman"/>
          <w:color w:val="auto"/>
          <w:sz w:val="24"/>
          <w:szCs w:val="24"/>
        </w:rPr>
        <w:t>Communication Protocol</w:t>
      </w:r>
      <w:bookmarkEnd w:id="218"/>
      <w:bookmarkEnd w:id="219"/>
      <w:bookmarkEnd w:id="220"/>
      <w:bookmarkEnd w:id="221"/>
      <w:bookmarkEnd w:id="222"/>
      <w:bookmarkEnd w:id="223"/>
    </w:p>
    <w:p w:rsidR="00B626A1" w:rsidRPr="003C3EF1" w:rsidRDefault="00B626A1" w:rsidP="00112C85">
      <w:pPr>
        <w:jc w:val="both"/>
        <w:rPr>
          <w:rFonts w:ascii="Times New Roman" w:hAnsi="Times New Roman"/>
        </w:rPr>
      </w:pPr>
      <w:r w:rsidRPr="003C3EF1">
        <w:rPr>
          <w:rFonts w:ascii="Times New Roman" w:hAnsi="Times New Roman"/>
        </w:rPr>
        <w:t xml:space="preserve">The protocol is comprised of a set of basic commands that are strings in ASCII format, ending with a carriage (CR) and line feed (LF). Commonly used commands are listed in the following table. </w:t>
      </w:r>
    </w:p>
    <w:p w:rsidR="00B626A1" w:rsidRPr="003C3EF1" w:rsidRDefault="00B626A1" w:rsidP="00B626A1">
      <w:pPr>
        <w:spacing w:line="200" w:lineRule="exact"/>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76"/>
        <w:gridCol w:w="2863"/>
        <w:gridCol w:w="2160"/>
      </w:tblGrid>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Command</w:t>
            </w:r>
          </w:p>
        </w:tc>
        <w:tc>
          <w:tcPr>
            <w:tcW w:w="2863"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Function</w:t>
            </w:r>
          </w:p>
        </w:tc>
        <w:tc>
          <w:tcPr>
            <w:tcW w:w="2160"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Data Format</w:t>
            </w:r>
          </w:p>
        </w:tc>
      </w:tr>
      <w:tr w:rsidR="00B626A1" w:rsidRPr="00EF7978" w:rsidTr="00056529">
        <w:trPr>
          <w:trHeight w:val="818"/>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day</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proofErr w:type="spellStart"/>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DQH(CR)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hour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proofErr w:type="spellStart"/>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DQM(CR)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minute</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proofErr w:type="spellStart"/>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DQS(CR)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second</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proofErr w:type="spellStart"/>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DV(CR)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instantaneous flow velocity</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proofErr w:type="spellStart"/>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POS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proofErr w:type="spellStart"/>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NEG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proofErr w:type="spellStart"/>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DIN(CR)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NET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proofErr w:type="spellStart"/>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Identification Number (IDN)</w:t>
            </w:r>
          </w:p>
        </w:tc>
        <w:tc>
          <w:tcPr>
            <w:tcW w:w="2160" w:type="dxa"/>
          </w:tcPr>
          <w:p w:rsidR="00B626A1" w:rsidRPr="00EF7978" w:rsidRDefault="00B626A1" w:rsidP="008C476B">
            <w:pPr>
              <w:spacing w:line="200" w:lineRule="exact"/>
              <w:rPr>
                <w:rFonts w:ascii="Times New Roman" w:hAnsi="Times New Roman"/>
              </w:rPr>
            </w:pPr>
            <w:proofErr w:type="spellStart"/>
            <w:r w:rsidRPr="00EF7978">
              <w:rPr>
                <w:rFonts w:ascii="Times New Roman" w:hAnsi="Times New Roman"/>
              </w:rPr>
              <w:t>ddddd</w:t>
            </w:r>
            <w:proofErr w:type="spellEnd"/>
            <w:r w:rsidRPr="00EF7978">
              <w:rPr>
                <w:rFonts w:ascii="Times New Roman" w:hAnsi="Times New Roman"/>
              </w:rPr>
              <w:t xml:space="preserve">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DL(CR)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signal strength and signal quality</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S=</w:t>
            </w:r>
            <w:proofErr w:type="spellStart"/>
            <w:r w:rsidRPr="00EF7978">
              <w:rPr>
                <w:rFonts w:ascii="Times New Roman" w:hAnsi="Times New Roman"/>
              </w:rPr>
              <w:t>ddd,ddd</w:t>
            </w:r>
            <w:proofErr w:type="spellEnd"/>
            <w:r w:rsidRPr="00EF7978">
              <w:rPr>
                <w:rFonts w:ascii="Times New Roman" w:hAnsi="Times New Roman"/>
              </w:rPr>
              <w:t xml:space="preserve"> Q=</w:t>
            </w:r>
            <w:proofErr w:type="spellStart"/>
            <w:r w:rsidRPr="00EF7978">
              <w:rPr>
                <w:rFonts w:ascii="Times New Roman" w:hAnsi="Times New Roman"/>
              </w:rPr>
              <w:t>dd</w:t>
            </w:r>
            <w:proofErr w:type="spellEnd"/>
            <w:r w:rsidRPr="00EF7978">
              <w:rPr>
                <w:rFonts w:ascii="Times New Roman" w:hAnsi="Times New Roman"/>
              </w:rPr>
              <w:t xml:space="preserve">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DT(CR)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Return the current date and time </w:t>
            </w:r>
          </w:p>
        </w:tc>
        <w:tc>
          <w:tcPr>
            <w:tcW w:w="2160" w:type="dxa"/>
          </w:tcPr>
          <w:p w:rsidR="00B626A1" w:rsidRPr="00EF7978" w:rsidRDefault="00B626A1" w:rsidP="008C476B">
            <w:pPr>
              <w:spacing w:line="200" w:lineRule="exact"/>
              <w:rPr>
                <w:rFonts w:ascii="Times New Roman" w:hAnsi="Times New Roman"/>
              </w:rPr>
            </w:pPr>
            <w:proofErr w:type="spellStart"/>
            <w:r w:rsidRPr="00EF7978">
              <w:rPr>
                <w:rFonts w:ascii="Times New Roman" w:hAnsi="Times New Roman"/>
              </w:rPr>
              <w:t>yy</w:t>
            </w:r>
            <w:proofErr w:type="spellEnd"/>
            <w:r w:rsidRPr="00EF7978">
              <w:rPr>
                <w:rFonts w:ascii="Times New Roman" w:hAnsi="Times New Roman"/>
              </w:rPr>
              <w:t>-mm-</w:t>
            </w:r>
            <w:proofErr w:type="spellStart"/>
            <w:r w:rsidRPr="00EF7978">
              <w:rPr>
                <w:rFonts w:ascii="Times New Roman" w:hAnsi="Times New Roman"/>
              </w:rPr>
              <w:t>ddhh:mm:ss</w:t>
            </w:r>
            <w:proofErr w:type="spellEnd"/>
            <w:r w:rsidRPr="00EF7978">
              <w:rPr>
                <w:rFonts w:ascii="Times New Roman" w:hAnsi="Times New Roman"/>
              </w:rPr>
              <w:t xml:space="preserve">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M@(CR)</w:t>
            </w:r>
            <w:r w:rsidRPr="00EF7978">
              <w:rPr>
                <w:rFonts w:ascii="Times New Roman" w:hAnsi="Times New Roman"/>
              </w:rPr>
              <w:t>***</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Send a key value as if a key is pressed</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LCD(CR)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current display contents</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proofErr w:type="spellStart"/>
            <w:r w:rsidRPr="00EF7978">
              <w:rPr>
                <w:rFonts w:ascii="Times New Roman" w:hAnsi="Times New Roman"/>
                <w:b/>
              </w:rPr>
              <w:t>FOdddd</w:t>
            </w:r>
            <w:proofErr w:type="spellEnd"/>
            <w:r w:rsidRPr="00EF7978">
              <w:rPr>
                <w:rFonts w:ascii="Times New Roman" w:hAnsi="Times New Roman"/>
                <w:b/>
              </w:rPr>
              <w:t>(CR)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Force the FO output to output a frequency of </w:t>
            </w:r>
            <w:proofErr w:type="spellStart"/>
            <w:r w:rsidRPr="00EF7978">
              <w:rPr>
                <w:rFonts w:ascii="Times New Roman" w:hAnsi="Times New Roman"/>
              </w:rPr>
              <w:t>dddd</w:t>
            </w:r>
            <w:proofErr w:type="spellEnd"/>
            <w:r w:rsidRPr="00EF7978">
              <w:rPr>
                <w:rFonts w:ascii="Times New Roman" w:hAnsi="Times New Roman"/>
              </w:rPr>
              <w:t xml:space="preserve"> Hz </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ESN(CR)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ESN of the flowmeter</w:t>
            </w:r>
          </w:p>
        </w:tc>
        <w:tc>
          <w:tcPr>
            <w:tcW w:w="2160" w:type="dxa"/>
          </w:tcPr>
          <w:p w:rsidR="00B626A1" w:rsidRPr="00EF7978" w:rsidRDefault="00B626A1" w:rsidP="008C476B">
            <w:pPr>
              <w:spacing w:line="200" w:lineRule="exact"/>
              <w:rPr>
                <w:rFonts w:ascii="Times New Roman" w:hAnsi="Times New Roman"/>
              </w:rPr>
            </w:pPr>
            <w:proofErr w:type="spellStart"/>
            <w:r w:rsidRPr="00EF7978">
              <w:rPr>
                <w:rFonts w:ascii="Times New Roman" w:hAnsi="Times New Roman"/>
              </w:rPr>
              <w:t>Dddddddd</w:t>
            </w:r>
            <w:proofErr w:type="spellEnd"/>
            <w:r w:rsidRPr="00EF7978">
              <w:rPr>
                <w:rFonts w:ascii="Times New Roman" w:hAnsi="Times New Roman"/>
              </w:rPr>
              <w:t xml:space="preserve">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RING(CR)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Handshaking Request from a MODEM </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OK(CR)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Acknowledgement from a MODEM</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No action</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lastRenderedPageBreak/>
              <w:t>GA</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Command for GSM messaging </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Please contact the manufacturer for detail</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GB</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Command for GSM messaging</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GC</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Command for GSM messaging</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Return the print buffer content </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DUMP0(CR)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Clear the whole print buffer</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DUMP1(CR)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whole print buffer content</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 24KB in length</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Ｗ</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 IDN-addressing-based networking command. The IDN address is a word, ranging 0-65534.</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N</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 IDN-addressing-based networking command. The IDN address here is a single byte value, ranging 00-255.</w:t>
            </w:r>
          </w:p>
        </w:tc>
        <w:tc>
          <w:tcPr>
            <w:tcW w:w="2160" w:type="dxa"/>
          </w:tcPr>
          <w:p w:rsidR="00B626A1" w:rsidRPr="00EF7978" w:rsidRDefault="00B626A1" w:rsidP="008C476B">
            <w:pPr>
              <w:rPr>
                <w:rFonts w:ascii="Times New Roman" w:hAnsi="Times New Roman"/>
              </w:rPr>
            </w:pPr>
            <w:r w:rsidRPr="00EF7978">
              <w:rPr>
                <w:rFonts w:ascii="Times New Roman" w:hAnsi="Times New Roman"/>
              </w:rPr>
              <w:t>Not recommend for use.</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P</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any command with checksum</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&amp;</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Command binder to make a longer command by combining up to 6 commands  </w:t>
            </w:r>
          </w:p>
        </w:tc>
        <w:tc>
          <w:tcPr>
            <w:tcW w:w="2160" w:type="dxa"/>
          </w:tcPr>
          <w:p w:rsidR="00B626A1" w:rsidRPr="00EF7978" w:rsidRDefault="00B626A1" w:rsidP="008C476B">
            <w:pPr>
              <w:rPr>
                <w:rFonts w:ascii="Times New Roman" w:hAnsi="Times New Roman"/>
              </w:rPr>
            </w:pPr>
          </w:p>
        </w:tc>
      </w:tr>
    </w:tbl>
    <w:p w:rsidR="00B626A1" w:rsidRPr="003C3EF1" w:rsidRDefault="00B626A1" w:rsidP="00B626A1">
      <w:pPr>
        <w:spacing w:line="200" w:lineRule="exact"/>
        <w:rPr>
          <w:rFonts w:ascii="Times New Roman" w:hAnsi="Times New Roman"/>
        </w:rPr>
      </w:pPr>
    </w:p>
    <w:p w:rsidR="00B626A1" w:rsidRPr="003C3EF1" w:rsidRDefault="00B626A1" w:rsidP="004612AB">
      <w:pPr>
        <w:spacing w:after="0"/>
        <w:rPr>
          <w:rFonts w:ascii="Times New Roman" w:hAnsi="Times New Roman"/>
        </w:rPr>
      </w:pPr>
      <w:r w:rsidRPr="003C3EF1">
        <w:rPr>
          <w:rFonts w:ascii="Times New Roman" w:hAnsi="Times New Roman"/>
        </w:rPr>
        <w:t>Notes</w:t>
      </w:r>
      <w:r w:rsidRPr="003C3EF1">
        <w:rPr>
          <w:rFonts w:ascii="Times New Roman" w:hAnsi="Times New Roman"/>
        </w:rPr>
        <w:tab/>
        <w:t xml:space="preserve">* </w:t>
      </w:r>
      <w:r w:rsidRPr="003C3EF1">
        <w:rPr>
          <w:rFonts w:ascii="Times New Roman" w:hAnsi="Times New Roman"/>
        </w:rPr>
        <w:tab/>
        <w:t xml:space="preserve">CR stands for Carriage Return and </w:t>
      </w:r>
      <w:r w:rsidR="007B415A" w:rsidRPr="003C3EF1">
        <w:rPr>
          <w:rFonts w:ascii="Times New Roman" w:hAnsi="Times New Roman"/>
        </w:rPr>
        <w:t xml:space="preserve">LF </w:t>
      </w:r>
      <w:r w:rsidRPr="003C3EF1">
        <w:rPr>
          <w:rFonts w:ascii="Times New Roman" w:hAnsi="Times New Roman"/>
        </w:rPr>
        <w:t>for Line Feed.</w:t>
      </w:r>
    </w:p>
    <w:p w:rsidR="00B626A1" w:rsidRPr="003C3EF1" w:rsidRDefault="00EC6510" w:rsidP="004612AB">
      <w:pPr>
        <w:spacing w:after="0"/>
        <w:rPr>
          <w:rFonts w:ascii="Times New Roman" w:hAnsi="Times New Roman"/>
        </w:rPr>
      </w:pPr>
      <w:r w:rsidRPr="003C3EF1">
        <w:rPr>
          <w:rFonts w:ascii="Times New Roman" w:hAnsi="Times New Roman"/>
        </w:rPr>
        <w:tab/>
      </w:r>
      <w:r w:rsidRPr="003C3EF1">
        <w:rPr>
          <w:rFonts w:ascii="Times New Roman" w:hAnsi="Times New Roman"/>
        </w:rPr>
        <w:tab/>
        <w:t>**</w:t>
      </w:r>
      <w:r w:rsidRPr="003C3EF1">
        <w:rPr>
          <w:rFonts w:ascii="Times New Roman" w:hAnsi="Times New Roman"/>
        </w:rPr>
        <w:tab/>
        <w:t>“d”</w:t>
      </w:r>
      <w:r w:rsidR="00B626A1" w:rsidRPr="003C3EF1">
        <w:rPr>
          <w:rFonts w:ascii="Times New Roman" w:hAnsi="Times New Roman"/>
        </w:rPr>
        <w:t xml:space="preserve"> stands for a digit number of 0~9.</w:t>
      </w:r>
    </w:p>
    <w:p w:rsidR="00B626A1" w:rsidRPr="003C3EF1" w:rsidRDefault="00B626A1" w:rsidP="004612AB">
      <w:pPr>
        <w:spacing w:after="0"/>
        <w:rPr>
          <w:rFonts w:ascii="Times New Roman" w:hAnsi="Times New Roman"/>
        </w:rPr>
      </w:pPr>
      <w:r w:rsidRPr="003C3EF1">
        <w:rPr>
          <w:rFonts w:ascii="Times New Roman" w:hAnsi="Times New Roman"/>
        </w:rPr>
        <w:tab/>
      </w:r>
      <w:r w:rsidRPr="003C3EF1">
        <w:rPr>
          <w:rFonts w:ascii="Times New Roman" w:hAnsi="Times New Roman"/>
        </w:rPr>
        <w:tab/>
        <w:t xml:space="preserve"> *** @ stands for the key value, e.g., 30H fo</w:t>
      </w:r>
      <w:r w:rsidR="00EC6510" w:rsidRPr="003C3EF1">
        <w:rPr>
          <w:rFonts w:ascii="Times New Roman" w:hAnsi="Times New Roman"/>
        </w:rPr>
        <w:t>r the value of ASCII key “0”</w:t>
      </w:r>
      <w:r w:rsidRPr="003C3EF1">
        <w:rPr>
          <w:rFonts w:ascii="Times New Roman" w:hAnsi="Times New Roman"/>
        </w:rPr>
        <w:t xml:space="preserve">. </w:t>
      </w:r>
    </w:p>
    <w:p w:rsidR="00BC52D5" w:rsidRPr="003C3EF1" w:rsidRDefault="00BC52D5">
      <w:pPr>
        <w:rPr>
          <w:rFonts w:ascii="Times New Roman" w:hAnsi="Times New Roman"/>
        </w:rPr>
      </w:pPr>
      <w:bookmarkStart w:id="224" w:name="_Toc85877281"/>
      <w:bookmarkStart w:id="225" w:name="_Toc85877494"/>
      <w:bookmarkStart w:id="226" w:name="_Toc85972582"/>
      <w:bookmarkStart w:id="227" w:name="_Toc86058664"/>
    </w:p>
    <w:p w:rsidR="00B626A1" w:rsidRPr="003C3EF1" w:rsidRDefault="00B626A1" w:rsidP="00112C85">
      <w:pPr>
        <w:pStyle w:val="Heading2"/>
        <w:spacing w:before="0"/>
        <w:ind w:right="150"/>
        <w:jc w:val="both"/>
        <w:rPr>
          <w:rFonts w:ascii="Times New Roman" w:hAnsi="Times New Roman"/>
          <w:color w:val="auto"/>
          <w:sz w:val="24"/>
          <w:szCs w:val="24"/>
        </w:rPr>
      </w:pPr>
      <w:bookmarkStart w:id="228" w:name="_Toc337934159"/>
      <w:bookmarkStart w:id="229" w:name="_Toc486237363"/>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.6 Protocol Prefix Usage</w:t>
      </w:r>
      <w:bookmarkEnd w:id="224"/>
      <w:bookmarkEnd w:id="225"/>
      <w:bookmarkEnd w:id="226"/>
      <w:bookmarkEnd w:id="227"/>
      <w:bookmarkEnd w:id="228"/>
      <w:bookmarkEnd w:id="229"/>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P</w:t>
      </w: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The prefix P can be added before any command in the above table to have the returning data followed with two bytes of CRC check sum, which is the adding sum of the original character string.  </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t>Take the Return POS Totalizer Value command, DI</w:t>
      </w:r>
      <w:proofErr w:type="gramStart"/>
      <w:r w:rsidRPr="003C3EF1">
        <w:rPr>
          <w:rFonts w:ascii="Times New Roman" w:hAnsi="Times New Roman"/>
        </w:rPr>
        <w:t>+(</w:t>
      </w:r>
      <w:proofErr w:type="gramEnd"/>
      <w:r w:rsidRPr="003C3EF1">
        <w:rPr>
          <w:rFonts w:ascii="Times New Roman" w:hAnsi="Times New Roman"/>
        </w:rPr>
        <w:t>CR), as an example. Assume that DI+(CR) would return +1234567E+0m3(CR)(LF)( the string in hexadecimal is 2BH, 31H, 32H, 33H, 34H, 35H, 36H, 37H, 45H, 2BH, 30H, 6DH, 33H, 20H, 0DH, 0AH) , then PDI(CR) would return +1234567E+0m3!F7(CR)(LF). The‘!’ acts as the starter of the check sum (F7) which is obtained by adding up the string  2BH, 31H, 32H, 33H, 34H, 35H, 36H, 37H, 45H, 2BH, 30H, 6DH, 33H, 20H.</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t>Please note that it is allowed to not have data entry or to have SPACES (20H) character before the ‘!’ character.</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W</w:t>
      </w:r>
    </w:p>
    <w:p w:rsidR="00B626A1" w:rsidRPr="003C3EF1" w:rsidRDefault="00B626A1" w:rsidP="00112C85">
      <w:pPr>
        <w:spacing w:after="0"/>
        <w:jc w:val="both"/>
        <w:rPr>
          <w:rFonts w:ascii="Times New Roman" w:hAnsi="Times New Roman"/>
        </w:rPr>
      </w:pPr>
      <w:r w:rsidRPr="003C3EF1">
        <w:rPr>
          <w:rFonts w:ascii="Times New Roman" w:hAnsi="Times New Roman"/>
        </w:rPr>
        <w:t>The prefix W is used for networking commands. The format of a networking command is:</w:t>
      </w:r>
    </w:p>
    <w:p w:rsidR="00B626A1" w:rsidRPr="003C3EF1" w:rsidRDefault="00B626A1" w:rsidP="00112C85">
      <w:pPr>
        <w:spacing w:after="0"/>
        <w:jc w:val="both"/>
        <w:rPr>
          <w:rFonts w:ascii="Times New Roman" w:hAnsi="Times New Roman"/>
        </w:rPr>
      </w:pPr>
      <w:r w:rsidRPr="003C3EF1">
        <w:rPr>
          <w:rFonts w:ascii="Times New Roman" w:hAnsi="Times New Roman"/>
        </w:rPr>
        <w:lastRenderedPageBreak/>
        <w:t xml:space="preserve">W + IDN address string + basic command. </w:t>
      </w:r>
    </w:p>
    <w:p w:rsidR="00B626A1" w:rsidRPr="003C3EF1" w:rsidRDefault="00B626A1" w:rsidP="00112C85">
      <w:pPr>
        <w:spacing w:after="0"/>
        <w:jc w:val="both"/>
        <w:rPr>
          <w:rFonts w:ascii="Times New Roman" w:hAnsi="Times New Roman"/>
        </w:rPr>
      </w:pPr>
      <w:r w:rsidRPr="003C3EF1">
        <w:rPr>
          <w:rFonts w:ascii="Times New Roman" w:hAnsi="Times New Roman"/>
        </w:rPr>
        <w:t>The IDN address should have a value between 0 and 65534, except 13(0DH), 10 (0AH), 42(2AH,*), 38(26H, &amp;).</w:t>
      </w: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For example, if we want to visit the instantaneous flow velocity of device IDN=12345, the following command should be sent to this device: </w:t>
      </w:r>
      <w:proofErr w:type="gramStart"/>
      <w:r w:rsidRPr="003C3EF1">
        <w:rPr>
          <w:rFonts w:ascii="Times New Roman" w:hAnsi="Times New Roman"/>
        </w:rPr>
        <w:t>W12345DV(</w:t>
      </w:r>
      <w:proofErr w:type="gramEnd"/>
      <w:r w:rsidRPr="003C3EF1">
        <w:rPr>
          <w:rFonts w:ascii="Times New Roman" w:hAnsi="Times New Roman"/>
        </w:rPr>
        <w:t>CR). The corresponding binary code is 57H, 31H, 32H, 33H, 34H, 35H, 44H, 56H, 0DH.</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N</w:t>
      </w:r>
    </w:p>
    <w:p w:rsidR="00B626A1" w:rsidRPr="003C3EF1" w:rsidRDefault="00B626A1" w:rsidP="00112C85">
      <w:pPr>
        <w:spacing w:after="0"/>
        <w:jc w:val="both"/>
        <w:rPr>
          <w:rFonts w:ascii="Times New Roman" w:hAnsi="Times New Roman"/>
        </w:rPr>
      </w:pPr>
      <w:r w:rsidRPr="003C3EF1">
        <w:rPr>
          <w:rFonts w:ascii="Times New Roman" w:hAnsi="Times New Roman"/>
        </w:rPr>
        <w:t>The prefix N is a single byte IDN network address, not recommended in a new design.</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Command binder &amp;</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The &amp; command binder or connector can connect up to 6 basic commands to form a longer command so that it will make the programming much easier. </w:t>
      </w:r>
    </w:p>
    <w:p w:rsidR="00B626A1" w:rsidRPr="003C3EF1" w:rsidRDefault="00B626A1" w:rsidP="00112C85">
      <w:pPr>
        <w:spacing w:after="0"/>
        <w:jc w:val="both"/>
        <w:rPr>
          <w:rFonts w:ascii="Times New Roman" w:hAnsi="Times New Roman"/>
        </w:rPr>
      </w:pPr>
      <w:r w:rsidRPr="003C3EF1">
        <w:rPr>
          <w:rFonts w:ascii="Times New Roman" w:hAnsi="Times New Roman"/>
        </w:rPr>
        <w:t>For example, assume we want device IDN=4321 to return the flow rate, velocity and POS totalizer value simultaneously. The combined command would be W4321DQD&amp;DV&amp;DI</w:t>
      </w:r>
      <w:proofErr w:type="gramStart"/>
      <w:r w:rsidRPr="003C3EF1">
        <w:rPr>
          <w:rFonts w:ascii="Times New Roman" w:hAnsi="Times New Roman"/>
        </w:rPr>
        <w:t>+(</w:t>
      </w:r>
      <w:proofErr w:type="gramEnd"/>
      <w:r w:rsidRPr="003C3EF1">
        <w:rPr>
          <w:rFonts w:ascii="Times New Roman" w:hAnsi="Times New Roman"/>
        </w:rPr>
        <w:t>CR), and the result would be:</w:t>
      </w:r>
    </w:p>
    <w:p w:rsidR="00B86C18" w:rsidRDefault="00B626A1" w:rsidP="00112C85">
      <w:pPr>
        <w:spacing w:after="0"/>
        <w:jc w:val="both"/>
        <w:rPr>
          <w:rFonts w:ascii="Times New Roman" w:hAnsi="Times New Roman"/>
          <w:lang w:eastAsia="zh-CN"/>
        </w:rPr>
      </w:pPr>
      <w:r w:rsidRPr="003C3EF1">
        <w:rPr>
          <w:rFonts w:ascii="Times New Roman" w:hAnsi="Times New Roman"/>
        </w:rPr>
        <w:t xml:space="preserve">+1234567E+0m3(CR) </w:t>
      </w:r>
    </w:p>
    <w:p w:rsidR="00B86C18" w:rsidRDefault="00B86C18" w:rsidP="00112C85">
      <w:pPr>
        <w:spacing w:after="0"/>
        <w:jc w:val="both"/>
        <w:rPr>
          <w:rFonts w:ascii="Times New Roman" w:hAnsi="Times New Roman"/>
          <w:lang w:eastAsia="zh-CN"/>
        </w:rPr>
      </w:pPr>
    </w:p>
    <w:p w:rsidR="00B86C18" w:rsidRDefault="00B86C18" w:rsidP="00112C85">
      <w:pPr>
        <w:spacing w:after="0"/>
        <w:jc w:val="both"/>
        <w:rPr>
          <w:rFonts w:ascii="Times New Roman" w:hAnsi="Times New Roman"/>
          <w:lang w:eastAsia="zh-CN"/>
        </w:rPr>
      </w:pPr>
    </w:p>
    <w:p w:rsidR="002A0C4A" w:rsidRPr="003C3EF1" w:rsidRDefault="00B86C18" w:rsidP="002A0C4A">
      <w:pPr>
        <w:rPr>
          <w:rFonts w:ascii="Times New Roman" w:hAnsi="Times New Roman"/>
          <w:sz w:val="20"/>
          <w:szCs w:val="20"/>
          <w:u w:val="single"/>
        </w:rPr>
      </w:pPr>
      <w:r>
        <w:rPr>
          <w:rFonts w:ascii="Times New Roman" w:hAnsi="Times New Roman"/>
        </w:rPr>
        <w:br w:type="page"/>
      </w:r>
    </w:p>
    <w:p w:rsidR="002A0C4A" w:rsidRPr="003C3EF1" w:rsidRDefault="002A0C4A" w:rsidP="002A0C4A">
      <w:pPr>
        <w:widowControl w:val="0"/>
        <w:spacing w:after="0"/>
        <w:rPr>
          <w:rFonts w:ascii="Times New Roman" w:hAnsi="Times New Roman"/>
          <w:sz w:val="20"/>
          <w:szCs w:val="20"/>
          <w:u w:val="single"/>
        </w:rPr>
      </w:pPr>
    </w:p>
    <w:p w:rsidR="002A0C4A" w:rsidRPr="003C3EF1" w:rsidRDefault="004411E8" w:rsidP="00056529">
      <w:pPr>
        <w:pStyle w:val="Heading1"/>
        <w:numPr>
          <w:ilvl w:val="0"/>
          <w:numId w:val="13"/>
        </w:numPr>
        <w:spacing w:line="240" w:lineRule="auto"/>
        <w:jc w:val="center"/>
        <w:rPr>
          <w:rFonts w:ascii="Times New Roman" w:hAnsi="Times New Roman" w:cs="Times New Roman"/>
          <w:color w:val="auto"/>
          <w:sz w:val="40"/>
          <w:szCs w:val="40"/>
        </w:rPr>
      </w:pPr>
      <w:r>
        <w:rPr>
          <w:rFonts w:ascii="Times New Roman" w:hAnsi="Times New Roman" w:cs="Times New Roman"/>
          <w:color w:val="auto"/>
          <w:sz w:val="40"/>
          <w:szCs w:val="40"/>
        </w:rPr>
        <w:t xml:space="preserve"> </w:t>
      </w:r>
      <w:bookmarkStart w:id="230" w:name="_Toc486237364"/>
      <w:r>
        <w:rPr>
          <w:rFonts w:ascii="Times New Roman" w:hAnsi="Times New Roman" w:cs="Times New Roman"/>
          <w:color w:val="auto"/>
          <w:sz w:val="40"/>
          <w:szCs w:val="40"/>
        </w:rPr>
        <w:t xml:space="preserve">Thermal Energy </w:t>
      </w:r>
      <w:r w:rsidR="00297C41">
        <w:rPr>
          <w:rFonts w:ascii="Times New Roman" w:hAnsi="Times New Roman" w:cs="Times New Roman"/>
          <w:color w:val="auto"/>
          <w:sz w:val="40"/>
          <w:szCs w:val="40"/>
        </w:rPr>
        <w:t>Measurement</w:t>
      </w:r>
      <w:bookmarkEnd w:id="230"/>
    </w:p>
    <w:p w:rsidR="001C4B2C" w:rsidRPr="00B87EA1" w:rsidRDefault="001C4B2C" w:rsidP="002A0C4A">
      <w:pPr>
        <w:spacing w:after="0"/>
        <w:jc w:val="both"/>
        <w:rPr>
          <w:rFonts w:ascii="Times New Roman" w:hAnsi="Times New Roman"/>
          <w:lang w:eastAsia="zh-CN"/>
        </w:rPr>
      </w:pPr>
    </w:p>
    <w:p w:rsidR="001C4B2C" w:rsidRPr="00056529" w:rsidRDefault="001C4B2C" w:rsidP="001C4B2C">
      <w:pPr>
        <w:pStyle w:val="Heading2"/>
        <w:spacing w:before="120" w:after="120"/>
        <w:ind w:left="150" w:right="150"/>
        <w:rPr>
          <w:rFonts w:ascii="Times New Roman" w:hAnsi="Times New Roman"/>
          <w:color w:val="auto"/>
          <w:sz w:val="22"/>
          <w:szCs w:val="22"/>
        </w:rPr>
      </w:pPr>
      <w:bookmarkStart w:id="231" w:name="_Toc144548282"/>
      <w:bookmarkStart w:id="232" w:name="_Toc264062536"/>
      <w:bookmarkStart w:id="233" w:name="_Toc486237365"/>
      <w:r w:rsidRPr="00056529">
        <w:rPr>
          <w:rFonts w:ascii="Times New Roman" w:hAnsi="Times New Roman"/>
          <w:color w:val="auto"/>
          <w:sz w:val="22"/>
          <w:szCs w:val="22"/>
        </w:rPr>
        <w:t>§</w:t>
      </w:r>
      <w:r>
        <w:rPr>
          <w:rFonts w:ascii="Times New Roman" w:hAnsi="Times New Roman" w:hint="eastAsia"/>
          <w:color w:val="auto"/>
          <w:sz w:val="22"/>
          <w:szCs w:val="22"/>
          <w:lang w:eastAsia="zh-CN"/>
        </w:rPr>
        <w:t>8</w:t>
      </w:r>
      <w:r w:rsidRPr="00056529">
        <w:rPr>
          <w:rFonts w:ascii="Times New Roman" w:hAnsi="Times New Roman"/>
          <w:color w:val="auto"/>
          <w:sz w:val="22"/>
          <w:szCs w:val="22"/>
        </w:rPr>
        <w:t>.1 Introduction</w:t>
      </w:r>
      <w:bookmarkEnd w:id="231"/>
      <w:bookmarkEnd w:id="232"/>
      <w:bookmarkEnd w:id="233"/>
    </w:p>
    <w:p w:rsidR="00C42969" w:rsidRDefault="00C42969" w:rsidP="001C4B2C">
      <w:pPr>
        <w:spacing w:before="120" w:after="120"/>
      </w:pPr>
      <w:r>
        <w:t>When the BTU Measurement option is selected, t</w:t>
      </w:r>
      <w:r w:rsidR="001C4B2C" w:rsidRPr="00056529">
        <w:t>he</w:t>
      </w:r>
      <w:r>
        <w:t xml:space="preserve"> </w:t>
      </w:r>
      <w:r w:rsidR="001C4B2C" w:rsidRPr="00B87EA1">
        <w:rPr>
          <w:bCs/>
        </w:rPr>
        <w:t>EF</w:t>
      </w:r>
      <w:r w:rsidR="001C4B2C">
        <w:rPr>
          <w:rFonts w:hint="eastAsia"/>
          <w:bCs/>
          <w:lang w:eastAsia="zh-CN"/>
        </w:rPr>
        <w:t>40</w:t>
      </w:r>
      <w:r>
        <w:rPr>
          <w:bCs/>
          <w:lang w:eastAsia="zh-CN"/>
        </w:rPr>
        <w:t>-Y</w:t>
      </w:r>
      <w:r w:rsidR="001C4B2C" w:rsidRPr="00056529">
        <w:t xml:space="preserve"> flowmeter </w:t>
      </w:r>
      <w:r>
        <w:t xml:space="preserve">will </w:t>
      </w:r>
      <w:r w:rsidR="001C4B2C" w:rsidRPr="00056529">
        <w:t>be equipped with a</w:t>
      </w:r>
      <w:r>
        <w:t xml:space="preserve"> thermal energy measurement module and a pair of </w:t>
      </w:r>
      <w:r w:rsidR="006529A4">
        <w:t>PT</w:t>
      </w:r>
      <w:r>
        <w:t>100 RTD sensors.</w:t>
      </w:r>
    </w:p>
    <w:p w:rsidR="00C42969" w:rsidRPr="00FA4E6A" w:rsidRDefault="00C42969" w:rsidP="00C42969">
      <w:pPr>
        <w:spacing w:before="120" w:after="120"/>
        <w:rPr>
          <w:noProof/>
        </w:rPr>
      </w:pPr>
      <w:r w:rsidRPr="00FA4E6A">
        <w:rPr>
          <w:noProof/>
        </w:rPr>
        <w:t xml:space="preserve">The two temperature channels designed for thermal measurement function are wired to terminal block pins TX1, T1, TX2, T2 and GND. They can work with a 3-wire PT100 sensor without any extra parts. The wiring diagram is shown in the figure </w:t>
      </w:r>
      <w:r>
        <w:rPr>
          <w:noProof/>
        </w:rPr>
        <w:t>below</w:t>
      </w:r>
      <w:r w:rsidRPr="00FA4E6A">
        <w:rPr>
          <w:noProof/>
        </w:rPr>
        <w:t xml:space="preserve">. </w:t>
      </w:r>
      <w:r w:rsidRPr="00FA4E6A">
        <w:t xml:space="preserve">The </w:t>
      </w:r>
      <w:r>
        <w:t>temperature and thermal energy</w:t>
      </w:r>
      <w:r w:rsidRPr="00FA4E6A">
        <w:t xml:space="preserve"> values can be viewed in the local LCD by using the browsing key. You may also view </w:t>
      </w:r>
      <w:r w:rsidR="005F35AC" w:rsidRPr="00FA4E6A">
        <w:t>th</w:t>
      </w:r>
      <w:r w:rsidR="005F35AC">
        <w:t>e</w:t>
      </w:r>
      <w:r w:rsidR="005F35AC" w:rsidRPr="00FA4E6A">
        <w:t xml:space="preserve"> </w:t>
      </w:r>
      <w:r w:rsidRPr="00FA4E6A">
        <w:t xml:space="preserve">data from an auxiliary interface. </w:t>
      </w:r>
    </w:p>
    <w:p w:rsidR="00C42969" w:rsidRPr="00056529" w:rsidRDefault="00C42969" w:rsidP="001C4B2C">
      <w:pPr>
        <w:spacing w:before="120" w:after="120"/>
        <w:rPr>
          <w:noProof/>
          <w:lang w:eastAsia="zh-CN"/>
        </w:rPr>
      </w:pPr>
    </w:p>
    <w:p w:rsidR="001C4B2C" w:rsidRPr="00056529" w:rsidRDefault="0036705D" w:rsidP="00E872BD">
      <w:pPr>
        <w:spacing w:before="120" w:after="120"/>
        <w:jc w:val="center"/>
        <w:rPr>
          <w:noProof/>
          <w:lang w:eastAsia="zh-CN"/>
        </w:rPr>
      </w:pPr>
      <w:bookmarkStart w:id="234" w:name="需要更改图片"/>
      <w:r>
        <w:rPr>
          <w:rFonts w:ascii="SimSun" w:hAnsi="SimSun" w:cs="SimSun"/>
          <w:noProof/>
          <w:sz w:val="24"/>
          <w:szCs w:val="24"/>
          <w:lang w:eastAsia="zh-CN"/>
        </w:rPr>
        <w:drawing>
          <wp:inline distT="0" distB="0" distL="0" distR="0">
            <wp:extent cx="1725295" cy="1844675"/>
            <wp:effectExtent l="19050" t="0" r="8255" b="0"/>
            <wp:docPr id="25" name="Picture 25" descr="[L}QE_P9_45VX8[ISL}UZ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QE_P9_45VX8[ISL}UZ58"/>
                    <pic:cNvPicPr>
                      <a:picLocks noChangeAspect="1" noChangeArrowheads="1"/>
                    </pic:cNvPicPr>
                  </pic:nvPicPr>
                  <pic:blipFill>
                    <a:blip r:embed="rId43" cstate="print"/>
                    <a:srcRect/>
                    <a:stretch>
                      <a:fillRect/>
                    </a:stretch>
                  </pic:blipFill>
                  <pic:spPr bwMode="auto">
                    <a:xfrm>
                      <a:off x="0" y="0"/>
                      <a:ext cx="1725295" cy="1844675"/>
                    </a:xfrm>
                    <a:prstGeom prst="rect">
                      <a:avLst/>
                    </a:prstGeom>
                    <a:noFill/>
                    <a:ln w="9525">
                      <a:noFill/>
                      <a:miter lim="800000"/>
                      <a:headEnd/>
                      <a:tailEnd/>
                    </a:ln>
                  </pic:spPr>
                </pic:pic>
              </a:graphicData>
            </a:graphic>
          </wp:inline>
        </w:drawing>
      </w:r>
      <w:bookmarkEnd w:id="234"/>
    </w:p>
    <w:p w:rsidR="001C4B2C" w:rsidRPr="00056529" w:rsidRDefault="001C4B2C" w:rsidP="001C4B2C">
      <w:pPr>
        <w:spacing w:before="120" w:after="120"/>
        <w:rPr>
          <w:lang w:eastAsia="zh-CN"/>
        </w:rPr>
      </w:pPr>
    </w:p>
    <w:p w:rsidR="001C4B2C" w:rsidRPr="00056529" w:rsidRDefault="001C4B2C" w:rsidP="001C4B2C">
      <w:pPr>
        <w:spacing w:before="120" w:after="120"/>
        <w:rPr>
          <w:lang w:eastAsia="zh-CN"/>
        </w:rPr>
      </w:pPr>
    </w:p>
    <w:p w:rsidR="001C4B2C" w:rsidRPr="00056529" w:rsidRDefault="001C4B2C" w:rsidP="001C4B2C">
      <w:pPr>
        <w:pStyle w:val="Heading2"/>
        <w:spacing w:before="120" w:after="120"/>
        <w:ind w:left="150" w:right="150"/>
        <w:rPr>
          <w:rFonts w:ascii="Times New Roman" w:hAnsi="Times New Roman"/>
          <w:color w:val="auto"/>
          <w:sz w:val="22"/>
          <w:szCs w:val="22"/>
        </w:rPr>
      </w:pPr>
      <w:bookmarkStart w:id="235" w:name="_Toc264062538"/>
      <w:bookmarkStart w:id="236" w:name="_Toc486237366"/>
      <w:r w:rsidRPr="00056529">
        <w:rPr>
          <w:rFonts w:ascii="Times New Roman" w:hAnsi="Times New Roman"/>
          <w:color w:val="auto"/>
          <w:sz w:val="22"/>
          <w:szCs w:val="22"/>
        </w:rPr>
        <w:t>§</w:t>
      </w:r>
      <w:r w:rsidR="00D33743">
        <w:rPr>
          <w:rFonts w:ascii="Times New Roman" w:hAnsi="Times New Roman"/>
          <w:color w:val="auto"/>
          <w:sz w:val="22"/>
          <w:szCs w:val="22"/>
        </w:rPr>
        <w:t>8</w:t>
      </w:r>
      <w:r w:rsidRPr="00056529">
        <w:rPr>
          <w:rFonts w:ascii="Times New Roman" w:hAnsi="Times New Roman"/>
          <w:color w:val="auto"/>
          <w:sz w:val="22"/>
          <w:szCs w:val="22"/>
        </w:rPr>
        <w:t>.</w:t>
      </w:r>
      <w:r w:rsidR="00D33743">
        <w:rPr>
          <w:rFonts w:ascii="Times New Roman" w:hAnsi="Times New Roman"/>
          <w:color w:val="auto"/>
          <w:sz w:val="22"/>
          <w:szCs w:val="22"/>
        </w:rPr>
        <w:t>2</w:t>
      </w:r>
      <w:r w:rsidRPr="00056529">
        <w:rPr>
          <w:rFonts w:ascii="Times New Roman" w:hAnsi="Times New Roman"/>
          <w:color w:val="auto"/>
          <w:sz w:val="22"/>
          <w:szCs w:val="22"/>
        </w:rPr>
        <w:t xml:space="preserve"> Thermal Energy Measurement</w:t>
      </w:r>
      <w:bookmarkEnd w:id="235"/>
      <w:bookmarkEnd w:id="236"/>
    </w:p>
    <w:p w:rsidR="001C4B2C" w:rsidRPr="00056529" w:rsidRDefault="001C4B2C" w:rsidP="001C4B2C">
      <w:pPr>
        <w:spacing w:before="120" w:after="240"/>
      </w:pPr>
      <w:r w:rsidRPr="00056529">
        <w:t>There are two methods for thermal energy calculation:</w:t>
      </w:r>
    </w:p>
    <w:p w:rsidR="001C4B2C" w:rsidRPr="00056529" w:rsidRDefault="001C4B2C" w:rsidP="001C4B2C">
      <w:pPr>
        <w:widowControl w:val="0"/>
        <w:numPr>
          <w:ilvl w:val="0"/>
          <w:numId w:val="41"/>
        </w:numPr>
        <w:spacing w:before="120" w:after="120"/>
        <w:jc w:val="both"/>
      </w:pPr>
      <w:r w:rsidRPr="00056529">
        <w:t xml:space="preserve">Qt = Q x (T2 – T1) x Ct, </w:t>
      </w:r>
    </w:p>
    <w:p w:rsidR="001C4B2C" w:rsidRPr="00056529" w:rsidRDefault="001C4B2C" w:rsidP="001C4B2C">
      <w:pPr>
        <w:widowControl w:val="0"/>
        <w:numPr>
          <w:ilvl w:val="0"/>
          <w:numId w:val="41"/>
        </w:numPr>
        <w:tabs>
          <w:tab w:val="clear" w:pos="720"/>
        </w:tabs>
        <w:spacing w:before="120" w:after="120"/>
        <w:jc w:val="both"/>
      </w:pPr>
      <w:r w:rsidRPr="00056529">
        <w:t>Qt = Q x (TC2 – TC1)</w:t>
      </w:r>
    </w:p>
    <w:p w:rsidR="001C4B2C" w:rsidRPr="00056529" w:rsidRDefault="001C4B2C" w:rsidP="001C4B2C">
      <w:pPr>
        <w:spacing w:before="240" w:after="120"/>
      </w:pPr>
      <w:r w:rsidRPr="00056529">
        <w:t xml:space="preserve">Where Qt is the thermal energy (or caloric) consumed, Q is the flow rate, T1 and T2 are the temperature at supply and return points, respectively. Ct is the specific heat (or the thermal capacity coefficient) of the fluid, which can be entered in menu </w:t>
      </w:r>
      <w:r w:rsidR="001A3EEA" w:rsidRPr="00056529">
        <w:t>M</w:t>
      </w:r>
      <w:r w:rsidR="001A3EEA">
        <w:t>64</w:t>
      </w:r>
      <w:r w:rsidRPr="00056529">
        <w:t>. For water, it is normally about 0.0041868GJ/m3</w:t>
      </w:r>
      <w:r w:rsidRPr="00056529">
        <w:sym w:font="Symbol" w:char="F0B0"/>
      </w:r>
      <w:r w:rsidRPr="00056529">
        <w:t xml:space="preserve">C. TC1 and TC2 are the thermal capacities corresponding to temperature T1 and T2, which are calculated by the flowmeter according to international standards and displayed in </w:t>
      </w:r>
      <w:r w:rsidR="001A3EEA">
        <w:t>the main interface</w:t>
      </w:r>
      <w:r w:rsidRPr="00056529">
        <w:t>.</w:t>
      </w:r>
    </w:p>
    <w:p w:rsidR="001C4B2C" w:rsidRPr="00056529" w:rsidRDefault="001C4B2C" w:rsidP="001C4B2C">
      <w:pPr>
        <w:spacing w:before="240" w:after="120"/>
      </w:pPr>
      <w:r w:rsidRPr="00056529">
        <w:t xml:space="preserve">The following menu windows </w:t>
      </w:r>
      <w:r w:rsidR="00053304">
        <w:t>are</w:t>
      </w:r>
      <w:r w:rsidRPr="00056529">
        <w:t xml:space="preserve"> used when performing thermal energy measurement:</w:t>
      </w:r>
    </w:p>
    <w:p w:rsidR="00B26C7B" w:rsidRPr="00056529" w:rsidRDefault="00B26C7B" w:rsidP="00B26C7B">
      <w:pPr>
        <w:spacing w:before="120" w:after="120"/>
      </w:pPr>
      <w:r w:rsidRPr="00056529">
        <w:t>Menu window M</w:t>
      </w:r>
      <w:r>
        <w:t>3114</w:t>
      </w:r>
      <w:r w:rsidRPr="00056529">
        <w:t>:</w:t>
      </w:r>
      <w:r w:rsidRPr="003659D7">
        <w:t xml:space="preserve"> </w:t>
      </w:r>
      <w:r>
        <w:t xml:space="preserve">choose energy rate, the energy rate will show in the main interface. Press the button “up” or “down” to view the total energy and </w:t>
      </w:r>
      <w:r w:rsidR="00DE52A3">
        <w:t xml:space="preserve">the </w:t>
      </w:r>
      <w:r w:rsidRPr="00056529">
        <w:t>two temperature measurement results</w:t>
      </w:r>
    </w:p>
    <w:p w:rsidR="001C4B2C" w:rsidRPr="00056529" w:rsidRDefault="001C4B2C" w:rsidP="001C4B2C">
      <w:pPr>
        <w:spacing w:before="120" w:after="120"/>
        <w:ind w:left="1980" w:hanging="1980"/>
      </w:pPr>
      <w:r w:rsidRPr="00056529">
        <w:t>Menu window M</w:t>
      </w:r>
      <w:r w:rsidR="00167EF0">
        <w:t>39</w:t>
      </w:r>
      <w:r w:rsidRPr="00056529">
        <w:t>: display the values of input current AI3 and AI4 and their corresponding physical values.</w:t>
      </w:r>
    </w:p>
    <w:p w:rsidR="001C4B2C" w:rsidRPr="00056529" w:rsidRDefault="001C4B2C" w:rsidP="001C4B2C">
      <w:pPr>
        <w:spacing w:before="120" w:after="120"/>
        <w:ind w:left="1980" w:hanging="1980"/>
      </w:pPr>
      <w:r w:rsidRPr="00056529">
        <w:lastRenderedPageBreak/>
        <w:t>Menu window M</w:t>
      </w:r>
      <w:r w:rsidR="00DE52A3">
        <w:t>52</w:t>
      </w:r>
      <w:r w:rsidRPr="00056529">
        <w:t xml:space="preserve">4: thermal unit selection. </w:t>
      </w:r>
      <w:r w:rsidRPr="00056529">
        <w:br/>
        <w:t>KCAL/s - Kilocalories/second, GJ/s – Giga Joules/second</w:t>
      </w:r>
    </w:p>
    <w:p w:rsidR="001C4B2C" w:rsidRPr="00056529" w:rsidRDefault="001C4B2C" w:rsidP="001C4B2C">
      <w:pPr>
        <w:spacing w:before="120" w:after="120"/>
        <w:ind w:left="1980" w:hanging="1980"/>
      </w:pPr>
      <w:r w:rsidRPr="00056529">
        <w:t>Menu window M5</w:t>
      </w:r>
      <w:r w:rsidR="00DE52A3">
        <w:t>63</w:t>
      </w:r>
      <w:r w:rsidRPr="00056529">
        <w:t xml:space="preserve">: temperature source selection: 0. temperature from input AI1 and AI2; 1. fixed difference. When selecting fixed difference, enter the difference in this menu. </w:t>
      </w:r>
    </w:p>
    <w:p w:rsidR="001C4B2C" w:rsidRPr="00056529" w:rsidRDefault="001C4B2C" w:rsidP="001C4B2C">
      <w:pPr>
        <w:spacing w:before="120" w:after="120"/>
      </w:pPr>
      <w:r w:rsidRPr="00056529">
        <w:t>Menu window M6</w:t>
      </w:r>
      <w:r w:rsidR="00DE52A3">
        <w:t>4</w:t>
      </w:r>
      <w:r w:rsidRPr="00056529">
        <w:t>: specific heat (or thermal capacity coefficient) input</w:t>
      </w:r>
    </w:p>
    <w:p w:rsidR="001C4B2C" w:rsidRPr="00056529" w:rsidRDefault="001C4B2C" w:rsidP="001C4B2C">
      <w:pPr>
        <w:spacing w:before="120" w:after="120"/>
      </w:pPr>
      <w:r w:rsidRPr="00056529">
        <w:t>Menu window M</w:t>
      </w:r>
      <w:r w:rsidR="00DE52A3">
        <w:t>4</w:t>
      </w:r>
      <w:r w:rsidRPr="00056529">
        <w:t>7: thermal totalizer on/off switch</w:t>
      </w:r>
    </w:p>
    <w:p w:rsidR="001C4B2C" w:rsidRPr="00056529" w:rsidRDefault="001C4B2C" w:rsidP="001C4B2C">
      <w:pPr>
        <w:spacing w:before="120" w:after="120"/>
      </w:pPr>
      <w:r w:rsidRPr="00056529">
        <w:t>Menu window M</w:t>
      </w:r>
      <w:r w:rsidR="008748A9">
        <w:t>46</w:t>
      </w:r>
      <w:r w:rsidRPr="00056529">
        <w:t>: thermal totalizer multiplier factor</w:t>
      </w:r>
    </w:p>
    <w:p w:rsidR="001C4B2C" w:rsidRPr="00056529" w:rsidRDefault="001C4B2C" w:rsidP="001C4B2C">
      <w:pPr>
        <w:spacing w:before="120" w:after="120"/>
      </w:pPr>
      <w:r w:rsidRPr="00056529">
        <w:t>Menu window M</w:t>
      </w:r>
      <w:r w:rsidR="008748A9">
        <w:t>45</w:t>
      </w:r>
      <w:r w:rsidRPr="00056529">
        <w:t>: thermal totalizer reset</w:t>
      </w:r>
    </w:p>
    <w:p w:rsidR="001C4B2C" w:rsidRPr="00056529" w:rsidRDefault="001C4B2C" w:rsidP="001C4B2C">
      <w:pPr>
        <w:spacing w:before="240" w:after="120"/>
      </w:pPr>
      <w:r w:rsidRPr="00056529">
        <w:t>Note that, if the fluid temperatures at both supply and return points are stable, you may choose not to use temperature transmitters. Instead, you can directly enter the temperature difference of the two points on menu window M</w:t>
      </w:r>
      <w:r w:rsidR="008748A9">
        <w:t>63</w:t>
      </w:r>
      <w:r w:rsidRPr="00056529">
        <w:t>.</w:t>
      </w:r>
    </w:p>
    <w:p w:rsidR="001C4B2C" w:rsidRPr="00056529" w:rsidRDefault="001C4B2C" w:rsidP="001C4B2C">
      <w:pPr>
        <w:spacing w:before="120" w:after="120"/>
      </w:pPr>
    </w:p>
    <w:p w:rsidR="001C4B2C" w:rsidRPr="00056529" w:rsidRDefault="00D33743" w:rsidP="001C4B2C">
      <w:pPr>
        <w:pStyle w:val="Heading2"/>
        <w:spacing w:before="120" w:after="120"/>
        <w:ind w:left="150" w:right="150"/>
        <w:rPr>
          <w:rFonts w:ascii="Times New Roman" w:hAnsi="Times New Roman"/>
          <w:color w:val="auto"/>
          <w:sz w:val="22"/>
          <w:szCs w:val="22"/>
        </w:rPr>
      </w:pPr>
      <w:bookmarkStart w:id="237" w:name="_Toc486237367"/>
      <w:bookmarkStart w:id="238" w:name="_Toc264062539"/>
      <w:r w:rsidRPr="00B87EA1">
        <w:rPr>
          <w:rFonts w:ascii="Times New Roman" w:hAnsi="Times New Roman"/>
          <w:color w:val="auto"/>
          <w:sz w:val="22"/>
          <w:szCs w:val="22"/>
        </w:rPr>
        <w:t>§</w:t>
      </w:r>
      <w:r>
        <w:rPr>
          <w:rFonts w:ascii="Times New Roman" w:hAnsi="Times New Roman"/>
          <w:color w:val="auto"/>
          <w:sz w:val="22"/>
          <w:szCs w:val="22"/>
        </w:rPr>
        <w:t>8.3</w:t>
      </w:r>
      <w:r w:rsidR="001C4B2C" w:rsidRPr="00056529">
        <w:rPr>
          <w:rFonts w:ascii="Times New Roman" w:hAnsi="Times New Roman"/>
          <w:color w:val="auto"/>
          <w:sz w:val="22"/>
          <w:szCs w:val="22"/>
        </w:rPr>
        <w:t xml:space="preserve"> </w:t>
      </w:r>
      <w:r w:rsidR="00DB4BB4">
        <w:rPr>
          <w:rFonts w:ascii="Times New Roman" w:hAnsi="Times New Roman"/>
          <w:color w:val="auto"/>
          <w:sz w:val="22"/>
          <w:szCs w:val="22"/>
        </w:rPr>
        <w:t>Calibration</w:t>
      </w:r>
      <w:bookmarkEnd w:id="237"/>
      <w:r w:rsidR="00DB4BB4">
        <w:rPr>
          <w:rFonts w:ascii="Times New Roman" w:hAnsi="Times New Roman"/>
          <w:color w:val="auto"/>
          <w:sz w:val="22"/>
          <w:szCs w:val="22"/>
        </w:rPr>
        <w:t xml:space="preserve"> </w:t>
      </w:r>
      <w:bookmarkEnd w:id="238"/>
      <w:r w:rsidR="001C4B2C" w:rsidRPr="00056529">
        <w:rPr>
          <w:rFonts w:ascii="Times New Roman" w:hAnsi="Times New Roman"/>
          <w:color w:val="auto"/>
          <w:sz w:val="22"/>
          <w:szCs w:val="22"/>
        </w:rPr>
        <w:t xml:space="preserve"> </w:t>
      </w:r>
    </w:p>
    <w:p w:rsidR="00DB4BB4" w:rsidRPr="003764EA" w:rsidRDefault="00DB4BB4" w:rsidP="00DB4BB4">
      <w:pPr>
        <w:spacing w:before="120"/>
        <w:rPr>
          <w:rStyle w:val="longtext"/>
          <w:sz w:val="24"/>
          <w:shd w:val="clear" w:color="auto" w:fill="FFFFFF"/>
        </w:rPr>
      </w:pPr>
      <w:r w:rsidRPr="003764EA">
        <w:rPr>
          <w:rStyle w:val="longtext"/>
          <w:sz w:val="24"/>
          <w:shd w:val="clear" w:color="auto" w:fill="FFFFFF"/>
        </w:rPr>
        <w:t xml:space="preserve">The temperature measurement accuracy of the </w:t>
      </w:r>
      <w:r w:rsidR="00774401">
        <w:rPr>
          <w:rStyle w:val="longtext"/>
          <w:sz w:val="24"/>
          <w:shd w:val="clear" w:color="auto" w:fill="FFFFFF"/>
        </w:rPr>
        <w:t>EF4</w:t>
      </w:r>
      <w:r>
        <w:rPr>
          <w:rStyle w:val="longtext"/>
          <w:sz w:val="24"/>
          <w:shd w:val="clear" w:color="auto" w:fill="FFFFFF"/>
        </w:rPr>
        <w:t>0</w:t>
      </w:r>
      <w:r w:rsidRPr="003764EA">
        <w:rPr>
          <w:rStyle w:val="longtext"/>
          <w:sz w:val="24"/>
          <w:shd w:val="clear" w:color="auto" w:fill="FFFFFF"/>
        </w:rPr>
        <w:t xml:space="preserve">, under the un-calibrated condition, is usually within the 1.0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range.  That is, if the PT100 sensor was replaced, or if the temperature measurement devices were replaced, it will produce errors of about 1.0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120"/>
        <w:rPr>
          <w:rStyle w:val="longtext"/>
          <w:sz w:val="24"/>
          <w:shd w:val="clear" w:color="auto" w:fill="FFFFFF"/>
        </w:rPr>
      </w:pPr>
      <w:r w:rsidRPr="003764EA">
        <w:rPr>
          <w:rStyle w:val="longtext"/>
          <w:sz w:val="24"/>
          <w:shd w:val="clear" w:color="auto" w:fill="FFFFFF"/>
        </w:rPr>
        <w:t xml:space="preserve">In order to achieve the temperature measurement accuracy of 0.1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the temperature measurement portion must be calibrated.  </w:t>
      </w:r>
    </w:p>
    <w:p w:rsidR="00DB4BB4" w:rsidRPr="003764EA" w:rsidRDefault="00DB4BB4" w:rsidP="00DB4BB4">
      <w:pPr>
        <w:spacing w:before="120"/>
        <w:rPr>
          <w:rStyle w:val="longtext"/>
          <w:sz w:val="24"/>
        </w:rPr>
      </w:pPr>
      <w:r w:rsidRPr="003764EA">
        <w:rPr>
          <w:rStyle w:val="longtext"/>
          <w:sz w:val="24"/>
        </w:rPr>
        <w:t xml:space="preserve">In general constant temperature baths are used for the calibration.  </w:t>
      </w:r>
    </w:p>
    <w:p w:rsidR="00DB4BB4" w:rsidRPr="003764EA" w:rsidRDefault="00774401" w:rsidP="00DB4BB4">
      <w:pPr>
        <w:spacing w:before="120"/>
        <w:rPr>
          <w:rStyle w:val="longtext"/>
          <w:sz w:val="24"/>
        </w:rPr>
      </w:pPr>
      <w:r>
        <w:rPr>
          <w:rStyle w:val="longtext"/>
          <w:sz w:val="24"/>
        </w:rPr>
        <w:t>EF4</w:t>
      </w:r>
      <w:r w:rsidR="00DB4BB4">
        <w:rPr>
          <w:rStyle w:val="longtext"/>
          <w:sz w:val="24"/>
        </w:rPr>
        <w:t>0</w:t>
      </w:r>
      <w:r w:rsidR="00DB4BB4" w:rsidRPr="003764EA">
        <w:rPr>
          <w:rStyle w:val="longtext"/>
          <w:sz w:val="24"/>
        </w:rPr>
        <w:t xml:space="preserve"> uses two reference temperature points of 50 </w:t>
      </w:r>
      <w:r w:rsidR="00DB4BB4" w:rsidRPr="003764EA">
        <w:rPr>
          <w:rStyle w:val="longtext"/>
          <w:rFonts w:ascii="Cambria Math" w:hAnsi="Cambria Math"/>
          <w:sz w:val="24"/>
        </w:rPr>
        <w:t>℃</w:t>
      </w:r>
      <w:r w:rsidR="00DB4BB4" w:rsidRPr="003764EA">
        <w:rPr>
          <w:rStyle w:val="longtext"/>
          <w:sz w:val="24"/>
        </w:rPr>
        <w:t xml:space="preserve"> and 84.5 </w:t>
      </w:r>
      <w:r w:rsidR="00DB4BB4" w:rsidRPr="003764EA">
        <w:rPr>
          <w:rStyle w:val="longtext"/>
          <w:rFonts w:ascii="Cambria Math" w:hAnsi="Cambria Math"/>
          <w:sz w:val="24"/>
        </w:rPr>
        <w:t>℃</w:t>
      </w:r>
      <w:r w:rsidR="00DB4BB4" w:rsidRPr="003764EA">
        <w:rPr>
          <w:rStyle w:val="longtext"/>
          <w:sz w:val="24"/>
        </w:rPr>
        <w:t xml:space="preserve"> for the calibration.  </w:t>
      </w:r>
    </w:p>
    <w:p w:rsidR="00DB4BB4" w:rsidRDefault="00DB4BB4" w:rsidP="00DB4BB4">
      <w:pPr>
        <w:spacing w:before="120"/>
        <w:rPr>
          <w:rStyle w:val="longtext"/>
          <w:sz w:val="24"/>
          <w:shd w:val="clear" w:color="auto" w:fill="FFFFFF"/>
        </w:rPr>
      </w:pPr>
      <w:r w:rsidRPr="003764EA">
        <w:rPr>
          <w:rStyle w:val="longtext"/>
          <w:sz w:val="24"/>
          <w:shd w:val="clear" w:color="auto" w:fill="FFFFFF"/>
        </w:rPr>
        <w:t xml:space="preserve">Two constant temperature baths are set, one at 50 ± 0.05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and the other at 84.5 ± 0.05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use the following steps for the calibration: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(1) Immerse the two PT100 sensors into the 50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constant temperature bath.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(2) Key in </w:t>
      </w:r>
      <w:r w:rsidRPr="00D61BF5">
        <w:rPr>
          <w:rStyle w:val="longtext"/>
          <w:sz w:val="24"/>
          <w:shd w:val="clear" w:color="auto" w:fill="FFFFFF"/>
        </w:rPr>
        <w:t>【</w:t>
      </w:r>
      <w:r w:rsidR="00543483">
        <w:rPr>
          <w:rStyle w:val="longtext"/>
          <w:sz w:val="24"/>
          <w:shd w:val="clear" w:color="auto" w:fill="FFFFFF"/>
        </w:rPr>
        <w:t>C</w:t>
      </w:r>
      <w:r w:rsidRPr="00D61BF5">
        <w:rPr>
          <w:rStyle w:val="longtext"/>
          <w:sz w:val="24"/>
          <w:shd w:val="clear" w:color="auto" w:fill="FFFFFF"/>
        </w:rPr>
        <w:t>】【</w:t>
      </w:r>
      <w:r w:rsidR="00543483">
        <w:rPr>
          <w:rStyle w:val="longtext"/>
          <w:sz w:val="24"/>
          <w:shd w:val="clear" w:color="auto" w:fill="FFFFFF"/>
        </w:rPr>
        <w:t>4</w:t>
      </w:r>
      <w:r w:rsidRPr="00D61BF5">
        <w:rPr>
          <w:rStyle w:val="longtext"/>
          <w:sz w:val="24"/>
          <w:shd w:val="clear" w:color="auto" w:fill="FFFFFF"/>
        </w:rPr>
        <w:t>】【</w:t>
      </w:r>
      <w:r w:rsidR="00543483">
        <w:rPr>
          <w:rStyle w:val="longtext"/>
          <w:sz w:val="24"/>
          <w:shd w:val="clear" w:color="auto" w:fill="FFFFFF"/>
        </w:rPr>
        <w:t>2</w:t>
      </w:r>
      <w:r w:rsidRPr="00D61BF5">
        <w:rPr>
          <w:rStyle w:val="longtext"/>
          <w:sz w:val="24"/>
          <w:shd w:val="clear" w:color="auto" w:fill="FFFFFF"/>
        </w:rPr>
        <w:t>】</w:t>
      </w:r>
      <w:r w:rsidRPr="003764EA">
        <w:rPr>
          <w:rStyle w:val="longtext"/>
          <w:sz w:val="24"/>
          <w:shd w:val="clear" w:color="auto" w:fill="FFFFFF"/>
        </w:rPr>
        <w:t>for the “</w:t>
      </w:r>
      <w:r w:rsidR="00543483">
        <w:rPr>
          <w:rStyle w:val="longtext"/>
          <w:sz w:val="24"/>
          <w:shd w:val="clear" w:color="auto" w:fill="FFFFFF"/>
        </w:rPr>
        <w:t>Temp Calibration</w:t>
      </w:r>
      <w:r w:rsidRPr="003764EA">
        <w:rPr>
          <w:rStyle w:val="longtext"/>
          <w:sz w:val="24"/>
          <w:shd w:val="clear" w:color="auto" w:fill="FFFFFF"/>
        </w:rPr>
        <w:t xml:space="preserve">” window, then press </w:t>
      </w:r>
      <w:r w:rsidRPr="00D61BF5">
        <w:rPr>
          <w:rStyle w:val="longtext"/>
          <w:sz w:val="24"/>
          <w:shd w:val="clear" w:color="auto" w:fill="FFFFFF"/>
        </w:rPr>
        <w:t>【</w:t>
      </w:r>
      <w:proofErr w:type="spellStart"/>
      <w:r w:rsidRPr="00D61BF5">
        <w:rPr>
          <w:rStyle w:val="longtext"/>
          <w:sz w:val="24"/>
          <w:shd w:val="clear" w:color="auto" w:fill="FFFFFF"/>
        </w:rPr>
        <w:t>ENT</w:t>
      </w:r>
      <w:r w:rsidRPr="00D61BF5">
        <w:rPr>
          <w:rStyle w:val="longtext"/>
          <w:sz w:val="24"/>
          <w:shd w:val="clear" w:color="auto" w:fill="FFFFFF"/>
        </w:rPr>
        <w:t>】</w:t>
      </w:r>
      <w:r w:rsidRPr="003764EA">
        <w:rPr>
          <w:rStyle w:val="longtext"/>
          <w:sz w:val="24"/>
          <w:shd w:val="clear" w:color="auto" w:fill="FFFFFF"/>
        </w:rPr>
        <w:t>and</w:t>
      </w:r>
      <w:proofErr w:type="spellEnd"/>
      <w:r>
        <w:rPr>
          <w:rStyle w:val="longtext"/>
          <w:sz w:val="24"/>
          <w:shd w:val="clear" w:color="auto" w:fill="FFFFFF"/>
        </w:rPr>
        <w:t xml:space="preserve"> </w:t>
      </w:r>
      <w:r w:rsidRPr="003764EA">
        <w:rPr>
          <w:rStyle w:val="longtext"/>
          <w:sz w:val="24"/>
          <w:shd w:val="clear" w:color="auto" w:fill="FFFFFF"/>
        </w:rPr>
        <w:t xml:space="preserve">key in the Hardware Adjusting code </w:t>
      </w:r>
      <w:r w:rsidRPr="00D61BF5">
        <w:rPr>
          <w:rStyle w:val="longtext"/>
          <w:sz w:val="24"/>
          <w:shd w:val="clear" w:color="auto" w:fill="FFFFFF"/>
        </w:rPr>
        <w:t>【</w:t>
      </w:r>
      <w:r w:rsidRPr="00D61BF5">
        <w:rPr>
          <w:rStyle w:val="longtext"/>
          <w:sz w:val="24"/>
          <w:shd w:val="clear" w:color="auto" w:fill="FFFFFF"/>
        </w:rPr>
        <w:t>4</w:t>
      </w:r>
      <w:r w:rsidRPr="00D61BF5">
        <w:rPr>
          <w:rStyle w:val="longtext"/>
          <w:sz w:val="24"/>
          <w:shd w:val="clear" w:color="auto" w:fill="FFFFFF"/>
        </w:rPr>
        <w:t>】【</w:t>
      </w:r>
      <w:r w:rsidRPr="00D61BF5">
        <w:rPr>
          <w:rStyle w:val="longtext"/>
          <w:sz w:val="24"/>
          <w:shd w:val="clear" w:color="auto" w:fill="FFFFFF"/>
        </w:rPr>
        <w:t>2</w:t>
      </w:r>
      <w:r w:rsidRPr="00D61BF5">
        <w:rPr>
          <w:rStyle w:val="longtext"/>
          <w:sz w:val="24"/>
          <w:shd w:val="clear" w:color="auto" w:fill="FFFFFF"/>
        </w:rPr>
        <w:t>】【</w:t>
      </w:r>
      <w:r w:rsidRPr="00D61BF5">
        <w:rPr>
          <w:rStyle w:val="longtext"/>
          <w:sz w:val="24"/>
          <w:shd w:val="clear" w:color="auto" w:fill="FFFFFF"/>
        </w:rPr>
        <w:t>1</w:t>
      </w:r>
      <w:r w:rsidRPr="00D61BF5">
        <w:rPr>
          <w:rStyle w:val="longtext"/>
          <w:sz w:val="24"/>
          <w:shd w:val="clear" w:color="auto" w:fill="FFFFFF"/>
        </w:rPr>
        <w:t>】【</w:t>
      </w:r>
      <w:r w:rsidRPr="00D61BF5">
        <w:rPr>
          <w:rStyle w:val="longtext"/>
          <w:sz w:val="24"/>
          <w:shd w:val="clear" w:color="auto" w:fill="FFFFFF"/>
        </w:rPr>
        <w:t>3</w:t>
      </w:r>
      <w:r w:rsidRPr="00D61BF5">
        <w:rPr>
          <w:rStyle w:val="longtext"/>
          <w:sz w:val="24"/>
          <w:shd w:val="clear" w:color="auto" w:fill="FFFFFF"/>
        </w:rPr>
        <w:t>】【</w:t>
      </w:r>
      <w:r w:rsidRPr="00D61BF5">
        <w:rPr>
          <w:rStyle w:val="longtext"/>
          <w:sz w:val="24"/>
          <w:shd w:val="clear" w:color="auto" w:fill="FFFFFF"/>
        </w:rPr>
        <w:t>0</w:t>
      </w:r>
      <w:r w:rsidRPr="00D61BF5">
        <w:rPr>
          <w:rStyle w:val="longtext"/>
          <w:sz w:val="24"/>
          <w:shd w:val="clear" w:color="auto" w:fill="FFFFFF"/>
        </w:rPr>
        <w:t>】【</w:t>
      </w:r>
      <w:r w:rsidRPr="00D61BF5">
        <w:rPr>
          <w:rStyle w:val="longtext"/>
          <w:sz w:val="24"/>
          <w:shd w:val="clear" w:color="auto" w:fill="FFFFFF"/>
        </w:rPr>
        <w:t>6</w:t>
      </w:r>
      <w:r w:rsidRPr="00D61BF5">
        <w:rPr>
          <w:rStyle w:val="longtext"/>
          <w:sz w:val="24"/>
          <w:shd w:val="clear" w:color="auto" w:fill="FFFFFF"/>
        </w:rPr>
        <w:t>】【</w:t>
      </w:r>
      <w:r w:rsidRPr="00D61BF5">
        <w:rPr>
          <w:rStyle w:val="longtext"/>
          <w:sz w:val="24"/>
          <w:shd w:val="clear" w:color="auto" w:fill="FFFFFF"/>
        </w:rPr>
        <w:t>8</w:t>
      </w:r>
      <w:r w:rsidRPr="00D61BF5">
        <w:rPr>
          <w:rStyle w:val="longtext"/>
          <w:sz w:val="24"/>
          <w:shd w:val="clear" w:color="auto" w:fill="FFFFFF"/>
        </w:rPr>
        <w:t>】【</w:t>
      </w:r>
      <w:r w:rsidRPr="00D61BF5">
        <w:rPr>
          <w:rStyle w:val="longtext"/>
          <w:sz w:val="24"/>
          <w:shd w:val="clear" w:color="auto" w:fill="FFFFFF"/>
        </w:rPr>
        <w:t>ENT</w:t>
      </w:r>
      <w:r w:rsidRPr="00D61BF5">
        <w:rPr>
          <w:rStyle w:val="longtext"/>
          <w:sz w:val="24"/>
          <w:shd w:val="clear" w:color="auto" w:fill="FFFFFF"/>
        </w:rPr>
        <w:t>】</w:t>
      </w:r>
      <w:r w:rsidRPr="003764EA">
        <w:rPr>
          <w:rStyle w:val="longtext"/>
          <w:sz w:val="24"/>
          <w:shd w:val="clear" w:color="auto" w:fill="FFFFFF"/>
        </w:rPr>
        <w:t xml:space="preserve"> to start the hardware adjustments.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(3) Key in </w:t>
      </w:r>
      <w:r w:rsidRPr="00D61BF5">
        <w:rPr>
          <w:rStyle w:val="longtext"/>
          <w:sz w:val="24"/>
          <w:shd w:val="clear" w:color="auto" w:fill="FFFFFF"/>
        </w:rPr>
        <w:t>【</w:t>
      </w:r>
      <w:r w:rsidR="00EF5E02">
        <w:rPr>
          <w:rStyle w:val="longtext"/>
          <w:sz w:val="24"/>
          <w:shd w:val="clear" w:color="auto" w:fill="FFFFFF"/>
        </w:rPr>
        <w:t>C</w:t>
      </w:r>
      <w:r w:rsidRPr="00D61BF5">
        <w:rPr>
          <w:rStyle w:val="longtext"/>
          <w:sz w:val="24"/>
          <w:shd w:val="clear" w:color="auto" w:fill="FFFFFF"/>
        </w:rPr>
        <w:t>】【</w:t>
      </w:r>
      <w:r w:rsidR="00EF5E02">
        <w:rPr>
          <w:rStyle w:val="longtext"/>
          <w:sz w:val="24"/>
          <w:shd w:val="clear" w:color="auto" w:fill="FFFFFF"/>
        </w:rPr>
        <w:t>4</w:t>
      </w:r>
      <w:r w:rsidRPr="00D61BF5">
        <w:rPr>
          <w:rStyle w:val="longtext"/>
          <w:sz w:val="24"/>
          <w:shd w:val="clear" w:color="auto" w:fill="FFFFFF"/>
        </w:rPr>
        <w:t>】【</w:t>
      </w:r>
      <w:r w:rsidR="00EF5E02">
        <w:rPr>
          <w:rStyle w:val="longtext"/>
          <w:sz w:val="24"/>
          <w:shd w:val="clear" w:color="auto" w:fill="FFFFFF"/>
        </w:rPr>
        <w:t>2</w:t>
      </w:r>
      <w:r w:rsidRPr="00D61BF5">
        <w:rPr>
          <w:rStyle w:val="longtext"/>
          <w:sz w:val="24"/>
          <w:shd w:val="clear" w:color="auto" w:fill="FFFFFF"/>
        </w:rPr>
        <w:t>】</w:t>
      </w:r>
      <w:r w:rsidR="00EF5E02" w:rsidRPr="00D61BF5">
        <w:rPr>
          <w:rStyle w:val="longtext"/>
          <w:sz w:val="24"/>
          <w:shd w:val="clear" w:color="auto" w:fill="FFFFFF"/>
        </w:rPr>
        <w:t>【</w:t>
      </w:r>
      <w:r w:rsidR="00EF5E02">
        <w:rPr>
          <w:rStyle w:val="longtext"/>
          <w:sz w:val="24"/>
          <w:shd w:val="clear" w:color="auto" w:fill="FFFFFF"/>
        </w:rPr>
        <w:t>1</w:t>
      </w:r>
      <w:r w:rsidR="00EF5E02" w:rsidRPr="00D61BF5">
        <w:rPr>
          <w:rStyle w:val="longtext"/>
          <w:sz w:val="24"/>
          <w:shd w:val="clear" w:color="auto" w:fill="FFFFFF"/>
        </w:rPr>
        <w:t>】</w:t>
      </w:r>
      <w:r w:rsidRPr="003764EA">
        <w:rPr>
          <w:rStyle w:val="longtext"/>
          <w:sz w:val="24"/>
          <w:shd w:val="clear" w:color="auto" w:fill="FFFFFF"/>
        </w:rPr>
        <w:t>for the “</w:t>
      </w:r>
      <w:r w:rsidR="00673771">
        <w:rPr>
          <w:rStyle w:val="longtext"/>
          <w:sz w:val="24"/>
          <w:shd w:val="clear" w:color="auto" w:fill="FFFFFF"/>
        </w:rPr>
        <w:t>50°C</w:t>
      </w:r>
      <w:r w:rsidRPr="003764EA">
        <w:rPr>
          <w:rStyle w:val="longtext"/>
          <w:sz w:val="24"/>
          <w:shd w:val="clear" w:color="auto" w:fill="FFFFFF"/>
        </w:rPr>
        <w:t xml:space="preserve"> </w:t>
      </w:r>
      <w:r w:rsidR="00673771">
        <w:rPr>
          <w:rStyle w:val="longtext"/>
          <w:sz w:val="24"/>
          <w:shd w:val="clear" w:color="auto" w:fill="FFFFFF"/>
        </w:rPr>
        <w:t>Cal</w:t>
      </w:r>
      <w:r w:rsidRPr="003764EA">
        <w:rPr>
          <w:rStyle w:val="longtext"/>
          <w:sz w:val="24"/>
          <w:shd w:val="clear" w:color="auto" w:fill="FFFFFF"/>
        </w:rPr>
        <w:t>” window,</w:t>
      </w:r>
      <w:r w:rsidR="00673771">
        <w:rPr>
          <w:rStyle w:val="longtext"/>
          <w:sz w:val="24"/>
          <w:shd w:val="clear" w:color="auto" w:fill="FFFFFF"/>
        </w:rPr>
        <w:t xml:space="preserve"> </w:t>
      </w:r>
      <w:r w:rsidRPr="003764EA">
        <w:rPr>
          <w:rStyle w:val="longtext"/>
          <w:sz w:val="24"/>
          <w:shd w:val="clear" w:color="auto" w:fill="FFFFFF"/>
        </w:rPr>
        <w:t xml:space="preserve">which will display the current un-calibrated T1 and T2 temperature values.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(4) After the PT100 sensors have reached temperature stabilization (about 2 minutes), press the </w:t>
      </w:r>
      <w:r w:rsidRPr="00D61BF5">
        <w:rPr>
          <w:rStyle w:val="longtext"/>
          <w:sz w:val="24"/>
          <w:shd w:val="clear" w:color="auto" w:fill="FFFFFF"/>
        </w:rPr>
        <w:t>【</w:t>
      </w:r>
      <w:r w:rsidR="0001758E">
        <w:rPr>
          <w:rStyle w:val="longtext"/>
          <w:sz w:val="24"/>
          <w:shd w:val="clear" w:color="auto" w:fill="FFFFFF"/>
        </w:rPr>
        <w:t>9</w:t>
      </w:r>
      <w:r w:rsidRPr="00D61BF5">
        <w:rPr>
          <w:rStyle w:val="longtext"/>
          <w:sz w:val="24"/>
          <w:shd w:val="clear" w:color="auto" w:fill="FFFFFF"/>
        </w:rPr>
        <w:t>】</w:t>
      </w:r>
      <w:r w:rsidRPr="003764EA">
        <w:rPr>
          <w:rStyle w:val="longtext"/>
          <w:sz w:val="24"/>
          <w:shd w:val="clear" w:color="auto" w:fill="FFFFFF"/>
        </w:rPr>
        <w:t xml:space="preserve"> key to confirm calibration at 50</w:t>
      </w:r>
      <w:r w:rsidRPr="00D61BF5">
        <w:rPr>
          <w:rStyle w:val="longtext"/>
          <w:sz w:val="24"/>
          <w:shd w:val="clear" w:color="auto" w:fill="FFFFFF"/>
        </w:rPr>
        <w:t>℃</w:t>
      </w:r>
      <w:r w:rsidRPr="003764EA">
        <w:rPr>
          <w:rStyle w:val="longtext"/>
          <w:sz w:val="24"/>
          <w:shd w:val="clear" w:color="auto" w:fill="FFFFFF"/>
        </w:rPr>
        <w:t xml:space="preserve">.  </w:t>
      </w:r>
    </w:p>
    <w:p w:rsidR="00DB4BB4" w:rsidRPr="00D61BF5" w:rsidRDefault="00DB4BB4" w:rsidP="00DB4BB4">
      <w:pPr>
        <w:spacing w:before="60"/>
        <w:ind w:left="360"/>
        <w:rPr>
          <w:rStyle w:val="longtext"/>
          <w:sz w:val="24"/>
          <w:shd w:val="clear" w:color="auto" w:fill="FFFFFF"/>
        </w:rPr>
      </w:pPr>
      <w:r w:rsidRPr="00D61BF5">
        <w:rPr>
          <w:rStyle w:val="longtext"/>
          <w:sz w:val="24"/>
          <w:shd w:val="clear" w:color="auto" w:fill="FFFFFF"/>
        </w:rPr>
        <w:t xml:space="preserve">(5) Now immerse the two PT100 sensors into the 84.5 ℃ </w:t>
      </w:r>
      <w:r w:rsidR="0057139F">
        <w:rPr>
          <w:rStyle w:val="longtext"/>
          <w:sz w:val="24"/>
          <w:shd w:val="clear" w:color="auto" w:fill="FFFFFF"/>
        </w:rPr>
        <w:t xml:space="preserve"> </w:t>
      </w:r>
      <w:r w:rsidR="0001758E">
        <w:rPr>
          <w:rStyle w:val="longtext"/>
          <w:sz w:val="24"/>
          <w:shd w:val="clear" w:color="auto" w:fill="FFFFFF"/>
        </w:rPr>
        <w:t xml:space="preserve"> </w:t>
      </w:r>
      <w:r w:rsidRPr="003764EA">
        <w:rPr>
          <w:rStyle w:val="longtext"/>
          <w:sz w:val="24"/>
          <w:shd w:val="clear" w:color="auto" w:fill="FFFFFF"/>
        </w:rPr>
        <w:t xml:space="preserve">constant temperature </w:t>
      </w:r>
      <w:r w:rsidRPr="00D61BF5">
        <w:rPr>
          <w:rStyle w:val="longtext"/>
          <w:sz w:val="24"/>
          <w:shd w:val="clear" w:color="auto" w:fill="FFFFFF"/>
        </w:rPr>
        <w:t xml:space="preserve">bath.  </w:t>
      </w:r>
    </w:p>
    <w:p w:rsidR="0001758E" w:rsidRPr="003764EA" w:rsidRDefault="0001758E" w:rsidP="0001758E">
      <w:pPr>
        <w:spacing w:before="60"/>
        <w:ind w:left="360"/>
        <w:rPr>
          <w:rStyle w:val="longtext"/>
          <w:sz w:val="24"/>
          <w:shd w:val="clear" w:color="auto" w:fill="FFFFFF"/>
        </w:rPr>
      </w:pPr>
      <w:r w:rsidRPr="003764EA">
        <w:rPr>
          <w:rStyle w:val="longtext"/>
          <w:sz w:val="24"/>
          <w:shd w:val="clear" w:color="auto" w:fill="FFFFFF"/>
        </w:rPr>
        <w:t>(</w:t>
      </w:r>
      <w:r>
        <w:rPr>
          <w:rStyle w:val="longtext"/>
          <w:sz w:val="24"/>
          <w:shd w:val="clear" w:color="auto" w:fill="FFFFFF"/>
        </w:rPr>
        <w:t>6</w:t>
      </w:r>
      <w:r w:rsidRPr="003764EA">
        <w:rPr>
          <w:rStyle w:val="longtext"/>
          <w:sz w:val="24"/>
          <w:shd w:val="clear" w:color="auto" w:fill="FFFFFF"/>
        </w:rPr>
        <w:t xml:space="preserve">) Key in </w:t>
      </w:r>
      <w:r w:rsidRPr="00D61BF5">
        <w:rPr>
          <w:rStyle w:val="longtext"/>
          <w:sz w:val="24"/>
          <w:shd w:val="clear" w:color="auto" w:fill="FFFFFF"/>
        </w:rPr>
        <w:t>【</w:t>
      </w:r>
      <w:r>
        <w:rPr>
          <w:rStyle w:val="longtext"/>
          <w:sz w:val="24"/>
          <w:shd w:val="clear" w:color="auto" w:fill="FFFFFF"/>
        </w:rPr>
        <w:t>C</w:t>
      </w:r>
      <w:r w:rsidRPr="00D61BF5">
        <w:rPr>
          <w:rStyle w:val="longtext"/>
          <w:sz w:val="24"/>
          <w:shd w:val="clear" w:color="auto" w:fill="FFFFFF"/>
        </w:rPr>
        <w:t>】【</w:t>
      </w:r>
      <w:r>
        <w:rPr>
          <w:rStyle w:val="longtext"/>
          <w:sz w:val="24"/>
          <w:shd w:val="clear" w:color="auto" w:fill="FFFFFF"/>
        </w:rPr>
        <w:t>4</w:t>
      </w:r>
      <w:r w:rsidRPr="00D61BF5">
        <w:rPr>
          <w:rStyle w:val="longtext"/>
          <w:sz w:val="24"/>
          <w:shd w:val="clear" w:color="auto" w:fill="FFFFFF"/>
        </w:rPr>
        <w:t>】【</w:t>
      </w:r>
      <w:r>
        <w:rPr>
          <w:rStyle w:val="longtext"/>
          <w:sz w:val="24"/>
          <w:shd w:val="clear" w:color="auto" w:fill="FFFFFF"/>
        </w:rPr>
        <w:t>2</w:t>
      </w:r>
      <w:r w:rsidRPr="00D61BF5">
        <w:rPr>
          <w:rStyle w:val="longtext"/>
          <w:sz w:val="24"/>
          <w:shd w:val="clear" w:color="auto" w:fill="FFFFFF"/>
        </w:rPr>
        <w:t>】【</w:t>
      </w:r>
      <w:r>
        <w:rPr>
          <w:rStyle w:val="longtext"/>
          <w:sz w:val="24"/>
          <w:shd w:val="clear" w:color="auto" w:fill="FFFFFF"/>
        </w:rPr>
        <w:t>2</w:t>
      </w:r>
      <w:r w:rsidRPr="00D61BF5">
        <w:rPr>
          <w:rStyle w:val="longtext"/>
          <w:sz w:val="24"/>
          <w:shd w:val="clear" w:color="auto" w:fill="FFFFFF"/>
        </w:rPr>
        <w:t>】</w:t>
      </w:r>
      <w:r w:rsidRPr="003764EA">
        <w:rPr>
          <w:rStyle w:val="longtext"/>
          <w:sz w:val="24"/>
          <w:shd w:val="clear" w:color="auto" w:fill="FFFFFF"/>
        </w:rPr>
        <w:t>for the “</w:t>
      </w:r>
      <w:r>
        <w:rPr>
          <w:rStyle w:val="longtext"/>
          <w:sz w:val="24"/>
          <w:shd w:val="clear" w:color="auto" w:fill="FFFFFF"/>
        </w:rPr>
        <w:t>84.5°C</w:t>
      </w:r>
      <w:r w:rsidRPr="003764EA">
        <w:rPr>
          <w:rStyle w:val="longtext"/>
          <w:sz w:val="24"/>
          <w:shd w:val="clear" w:color="auto" w:fill="FFFFFF"/>
        </w:rPr>
        <w:t xml:space="preserve"> </w:t>
      </w:r>
      <w:r>
        <w:rPr>
          <w:rStyle w:val="longtext"/>
          <w:sz w:val="24"/>
          <w:shd w:val="clear" w:color="auto" w:fill="FFFFFF"/>
        </w:rPr>
        <w:t>Cal</w:t>
      </w:r>
      <w:r w:rsidRPr="003764EA">
        <w:rPr>
          <w:rStyle w:val="longtext"/>
          <w:sz w:val="24"/>
          <w:shd w:val="clear" w:color="auto" w:fill="FFFFFF"/>
        </w:rPr>
        <w:t>” window,</w:t>
      </w:r>
      <w:r>
        <w:rPr>
          <w:rStyle w:val="longtext"/>
          <w:sz w:val="24"/>
          <w:shd w:val="clear" w:color="auto" w:fill="FFFFFF"/>
        </w:rPr>
        <w:t xml:space="preserve"> </w:t>
      </w:r>
      <w:r w:rsidRPr="003764EA">
        <w:rPr>
          <w:rStyle w:val="longtext"/>
          <w:sz w:val="24"/>
          <w:shd w:val="clear" w:color="auto" w:fill="FFFFFF"/>
        </w:rPr>
        <w:t xml:space="preserve">which will display the current un-calibrated T1 and T2 temperature values.  </w:t>
      </w:r>
    </w:p>
    <w:p w:rsidR="0001758E" w:rsidRPr="003764EA" w:rsidRDefault="0001758E" w:rsidP="0001758E">
      <w:pPr>
        <w:spacing w:before="60"/>
        <w:ind w:left="360"/>
        <w:rPr>
          <w:rStyle w:val="longtext"/>
          <w:sz w:val="24"/>
          <w:shd w:val="clear" w:color="auto" w:fill="FFFFFF"/>
        </w:rPr>
      </w:pPr>
      <w:r w:rsidRPr="003764EA">
        <w:rPr>
          <w:rStyle w:val="longtext"/>
          <w:sz w:val="24"/>
          <w:shd w:val="clear" w:color="auto" w:fill="FFFFFF"/>
        </w:rPr>
        <w:t>(</w:t>
      </w:r>
      <w:r>
        <w:rPr>
          <w:rStyle w:val="longtext"/>
          <w:sz w:val="24"/>
          <w:shd w:val="clear" w:color="auto" w:fill="FFFFFF"/>
        </w:rPr>
        <w:t>7</w:t>
      </w:r>
      <w:r w:rsidRPr="003764EA">
        <w:rPr>
          <w:rStyle w:val="longtext"/>
          <w:sz w:val="24"/>
          <w:shd w:val="clear" w:color="auto" w:fill="FFFFFF"/>
        </w:rPr>
        <w:t xml:space="preserve">) After the PT100 sensors have reached temperature stabilization (about 2 minutes), press the </w:t>
      </w:r>
      <w:r w:rsidRPr="00D61BF5">
        <w:rPr>
          <w:rStyle w:val="longtext"/>
          <w:sz w:val="24"/>
          <w:shd w:val="clear" w:color="auto" w:fill="FFFFFF"/>
        </w:rPr>
        <w:t>【</w:t>
      </w:r>
      <w:r>
        <w:rPr>
          <w:rStyle w:val="longtext"/>
          <w:sz w:val="24"/>
          <w:shd w:val="clear" w:color="auto" w:fill="FFFFFF"/>
        </w:rPr>
        <w:t>9</w:t>
      </w:r>
      <w:r w:rsidRPr="00D61BF5">
        <w:rPr>
          <w:rStyle w:val="longtext"/>
          <w:sz w:val="24"/>
          <w:shd w:val="clear" w:color="auto" w:fill="FFFFFF"/>
        </w:rPr>
        <w:t>】</w:t>
      </w:r>
      <w:r w:rsidRPr="003764EA">
        <w:rPr>
          <w:rStyle w:val="longtext"/>
          <w:sz w:val="24"/>
          <w:shd w:val="clear" w:color="auto" w:fill="FFFFFF"/>
        </w:rPr>
        <w:t xml:space="preserve"> key to confirm calibration at</w:t>
      </w:r>
      <w:r>
        <w:rPr>
          <w:rStyle w:val="longtext"/>
          <w:sz w:val="24"/>
          <w:shd w:val="clear" w:color="auto" w:fill="FFFFFF"/>
        </w:rPr>
        <w:t xml:space="preserve"> 84.5</w:t>
      </w:r>
      <w:r w:rsidRPr="00D61BF5">
        <w:rPr>
          <w:rStyle w:val="longtext"/>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lastRenderedPageBreak/>
        <w:t>(8) The temperature measurement calibration portion is now complete; you may now test the calibration results.</w:t>
      </w:r>
    </w:p>
    <w:p w:rsidR="00DB4BB4" w:rsidRPr="003764EA" w:rsidRDefault="00DB4BB4" w:rsidP="00DB4BB4">
      <w:pPr>
        <w:spacing w:before="120"/>
        <w:ind w:firstLine="720"/>
        <w:rPr>
          <w:rStyle w:val="longtext"/>
          <w:sz w:val="24"/>
          <w:shd w:val="clear" w:color="auto" w:fill="FFFFFF"/>
        </w:rPr>
      </w:pPr>
      <w:commentRangeStart w:id="239"/>
      <w:r w:rsidRPr="003764EA">
        <w:rPr>
          <w:rStyle w:val="longtext"/>
          <w:sz w:val="24"/>
          <w:shd w:val="clear" w:color="auto" w:fill="FFFFFF"/>
        </w:rPr>
        <w:t xml:space="preserve"> During the above (4) or (7) steps, if the display window shows: "Temperature Error?  Press [ENT] to </w:t>
      </w:r>
      <w:r w:rsidR="00FB6290">
        <w:rPr>
          <w:rStyle w:val="longtext"/>
          <w:sz w:val="24"/>
          <w:shd w:val="clear" w:color="auto" w:fill="FFFFFF"/>
        </w:rPr>
        <w:t>continue</w:t>
      </w:r>
      <w:r w:rsidRPr="003764EA">
        <w:rPr>
          <w:rStyle w:val="longtext"/>
          <w:sz w:val="24"/>
          <w:shd w:val="clear" w:color="auto" w:fill="FFFFFF"/>
        </w:rPr>
        <w:t>”, this indicate</w:t>
      </w:r>
      <w:r w:rsidR="00FB6290">
        <w:rPr>
          <w:rStyle w:val="longtext"/>
          <w:sz w:val="24"/>
          <w:shd w:val="clear" w:color="auto" w:fill="FFFFFF"/>
        </w:rPr>
        <w:t>s</w:t>
      </w:r>
      <w:r w:rsidRPr="003764EA">
        <w:rPr>
          <w:rStyle w:val="longtext"/>
          <w:sz w:val="24"/>
          <w:shd w:val="clear" w:color="auto" w:fill="FFFFFF"/>
        </w:rPr>
        <w:t xml:space="preserve"> either a problem </w:t>
      </w:r>
      <w:r w:rsidR="001C249E">
        <w:rPr>
          <w:rStyle w:val="longtext"/>
          <w:sz w:val="24"/>
          <w:shd w:val="clear" w:color="auto" w:fill="FFFFFF"/>
        </w:rPr>
        <w:t>with</w:t>
      </w:r>
      <w:r w:rsidRPr="003764EA">
        <w:rPr>
          <w:rStyle w:val="longtext"/>
          <w:sz w:val="24"/>
          <w:shd w:val="clear" w:color="auto" w:fill="FFFFFF"/>
        </w:rPr>
        <w:t xml:space="preserve"> your reference temperature, or the temperature measurement circuit has a problem.  </w:t>
      </w:r>
      <w:commentRangeEnd w:id="239"/>
      <w:r w:rsidR="006C0860">
        <w:rPr>
          <w:rStyle w:val="CommentReference"/>
        </w:rPr>
        <w:commentReference w:id="239"/>
      </w:r>
    </w:p>
    <w:p w:rsidR="00DB4BB4" w:rsidRPr="003764EA" w:rsidRDefault="00DB4BB4" w:rsidP="00DB4BB4">
      <w:pPr>
        <w:spacing w:before="120"/>
        <w:ind w:firstLine="720"/>
        <w:rPr>
          <w:rStyle w:val="longtext"/>
          <w:sz w:val="24"/>
        </w:rPr>
      </w:pPr>
      <w:r w:rsidRPr="003764EA">
        <w:rPr>
          <w:rStyle w:val="longtext"/>
          <w:sz w:val="24"/>
          <w:shd w:val="clear" w:color="auto" w:fill="FFFFFF"/>
        </w:rPr>
        <w:t xml:space="preserve">If constant temperature baths are not available, you may use decade resistor boxes to achieve the temperature calibration.  For calibrating the reference temperature of 50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you can connect two equivalent resistances of 119.397 ohms to the </w:t>
      </w:r>
      <w:r w:rsidRPr="003764EA">
        <w:rPr>
          <w:sz w:val="24"/>
        </w:rPr>
        <w:t>TX1, T1, TX2, T2, and GND terminals</w:t>
      </w:r>
      <w:r w:rsidRPr="003764EA">
        <w:rPr>
          <w:rStyle w:val="longtext"/>
          <w:sz w:val="24"/>
          <w:shd w:val="clear" w:color="auto" w:fill="FFFFFF"/>
        </w:rPr>
        <w:t>; likewise, for calibrating t</w:t>
      </w:r>
      <w:r w:rsidRPr="003764EA">
        <w:rPr>
          <w:rStyle w:val="longtext"/>
          <w:sz w:val="24"/>
        </w:rPr>
        <w:t xml:space="preserve">he reference temperature of 84.5 </w:t>
      </w:r>
      <w:r w:rsidRPr="003764EA">
        <w:rPr>
          <w:rStyle w:val="longtext"/>
          <w:rFonts w:ascii="Cambria Math" w:hAnsi="Cambria Math"/>
          <w:sz w:val="24"/>
        </w:rPr>
        <w:t>℃</w:t>
      </w:r>
      <w:r w:rsidRPr="003764EA">
        <w:rPr>
          <w:rStyle w:val="longtext"/>
          <w:sz w:val="24"/>
        </w:rPr>
        <w:t xml:space="preserve">, the equivalent resistances will be 132.613 ohms.  </w:t>
      </w:r>
    </w:p>
    <w:p w:rsidR="00DB4BB4" w:rsidRPr="003764EA" w:rsidRDefault="00DB4BB4" w:rsidP="00DB4BB4">
      <w:pPr>
        <w:spacing w:before="120"/>
        <w:ind w:firstLine="720"/>
        <w:rPr>
          <w:rStyle w:val="longtext"/>
          <w:sz w:val="24"/>
        </w:rPr>
      </w:pPr>
      <w:r w:rsidRPr="003764EA">
        <w:rPr>
          <w:rStyle w:val="longtext"/>
          <w:sz w:val="24"/>
          <w:shd w:val="clear" w:color="auto" w:fill="FFFFFF"/>
        </w:rPr>
        <w:t xml:space="preserve">If constant temperature baths and decade resistor boxes are not available, the </w:t>
      </w:r>
      <w:r w:rsidR="00146D1A">
        <w:rPr>
          <w:rStyle w:val="longtext"/>
          <w:sz w:val="24"/>
          <w:shd w:val="clear" w:color="auto" w:fill="FFFFFF"/>
        </w:rPr>
        <w:t>EF40</w:t>
      </w:r>
      <w:r w:rsidRPr="003764EA">
        <w:rPr>
          <w:rStyle w:val="longtext"/>
          <w:sz w:val="24"/>
          <w:shd w:val="clear" w:color="auto" w:fill="FFFFFF"/>
        </w:rPr>
        <w:t xml:space="preserve"> has a dual-channel PT100 sensors zero-set point function; this is to correct the dual-channel’s temperature sensors’ matching errors. </w:t>
      </w:r>
      <w:r w:rsidRPr="003764EA">
        <w:rPr>
          <w:rStyle w:val="longtext"/>
          <w:sz w:val="24"/>
        </w:rPr>
        <w:t xml:space="preserve">In order to match the full scale range of </w:t>
      </w:r>
      <w:proofErr w:type="gramStart"/>
      <w:r w:rsidRPr="003764EA">
        <w:rPr>
          <w:rStyle w:val="longtext"/>
          <w:sz w:val="24"/>
        </w:rPr>
        <w:t>zero</w:t>
      </w:r>
      <w:r w:rsidR="00146D1A">
        <w:rPr>
          <w:rStyle w:val="longtext"/>
          <w:sz w:val="24"/>
        </w:rPr>
        <w:t xml:space="preserve"> </w:t>
      </w:r>
      <w:r w:rsidRPr="003764EA">
        <w:rPr>
          <w:rStyle w:val="longtext"/>
          <w:sz w:val="24"/>
        </w:rPr>
        <w:t>,</w:t>
      </w:r>
      <w:proofErr w:type="gramEnd"/>
      <w:r w:rsidRPr="003764EA">
        <w:rPr>
          <w:rStyle w:val="longtext"/>
          <w:sz w:val="24"/>
        </w:rPr>
        <w:t xml:space="preserve"> </w:t>
      </w:r>
      <w:r w:rsidR="00146D1A">
        <w:rPr>
          <w:rStyle w:val="longtext"/>
          <w:sz w:val="24"/>
        </w:rPr>
        <w:t xml:space="preserve">EF40 </w:t>
      </w:r>
      <w:r w:rsidRPr="003764EA">
        <w:rPr>
          <w:rStyle w:val="longtext"/>
          <w:sz w:val="24"/>
        </w:rPr>
        <w:t xml:space="preserve">has two zero set points for both </w:t>
      </w:r>
      <w:r>
        <w:rPr>
          <w:rStyle w:val="longtext"/>
          <w:sz w:val="24"/>
        </w:rPr>
        <w:t>the low and high temperatures. </w:t>
      </w:r>
      <w:r w:rsidRPr="003764EA">
        <w:rPr>
          <w:rStyle w:val="longtext"/>
          <w:sz w:val="24"/>
        </w:rPr>
        <w:t xml:space="preserve">“Low Temp Zero-Set” is in menu </w:t>
      </w:r>
      <w:r w:rsidR="00146D1A" w:rsidRPr="00056529">
        <w:rPr>
          <w:rStyle w:val="longtext"/>
          <w:b/>
          <w:sz w:val="24"/>
        </w:rPr>
        <w:t>C423</w:t>
      </w:r>
      <w:r w:rsidRPr="003764EA">
        <w:rPr>
          <w:rStyle w:val="longtext"/>
          <w:sz w:val="24"/>
        </w:rPr>
        <w:t xml:space="preserve">, “High Temp Zero Set” is in menu </w:t>
      </w:r>
      <w:r w:rsidR="00146D1A" w:rsidRPr="00056529">
        <w:rPr>
          <w:rStyle w:val="longtext"/>
          <w:b/>
          <w:sz w:val="24"/>
        </w:rPr>
        <w:t>C424</w:t>
      </w:r>
      <w:r w:rsidRPr="003764EA">
        <w:rPr>
          <w:rStyle w:val="longtext"/>
          <w:sz w:val="24"/>
        </w:rPr>
        <w:t>.</w:t>
      </w:r>
    </w:p>
    <w:p w:rsidR="00DB4BB4" w:rsidRPr="000A2DD8" w:rsidRDefault="00DB4BB4" w:rsidP="00DB4BB4">
      <w:pPr>
        <w:spacing w:before="120"/>
        <w:ind w:firstLine="720"/>
        <w:rPr>
          <w:rStyle w:val="longtext"/>
          <w:sz w:val="24"/>
          <w:shd w:val="clear" w:color="auto" w:fill="FFFFFF"/>
        </w:rPr>
      </w:pPr>
      <w:r w:rsidRPr="003764EA">
        <w:rPr>
          <w:rStyle w:val="longtext"/>
          <w:sz w:val="24"/>
          <w:shd w:val="clear" w:color="auto" w:fill="FFFFFF"/>
        </w:rPr>
        <w:t xml:space="preserve">When setting the temperature zero set points, it is best that the two PT100 sensors be immersed into sufficient amount of water until they have reached temperature stabilization, and then go to menu </w:t>
      </w:r>
      <w:r w:rsidR="00BF78C5" w:rsidRPr="00CE0E53">
        <w:rPr>
          <w:rStyle w:val="longtext"/>
          <w:b/>
          <w:sz w:val="24"/>
        </w:rPr>
        <w:t>C423</w:t>
      </w:r>
      <w:r w:rsidRPr="003764EA">
        <w:rPr>
          <w:rStyle w:val="longtext"/>
          <w:sz w:val="24"/>
          <w:shd w:val="clear" w:color="auto" w:fill="FFFFFF"/>
        </w:rPr>
        <w:t xml:space="preserve"> or </w:t>
      </w:r>
      <w:r w:rsidR="00BF78C5" w:rsidRPr="00CE0E53">
        <w:rPr>
          <w:rStyle w:val="longtext"/>
          <w:b/>
          <w:sz w:val="24"/>
        </w:rPr>
        <w:t>C424</w:t>
      </w:r>
      <w:r w:rsidRPr="003764EA">
        <w:rPr>
          <w:rStyle w:val="longtext"/>
          <w:sz w:val="24"/>
          <w:shd w:val="clear" w:color="auto" w:fill="FFFFFF"/>
        </w:rPr>
        <w:t xml:space="preserve"> to set th</w:t>
      </w:r>
      <w:r>
        <w:rPr>
          <w:rStyle w:val="longtext"/>
          <w:sz w:val="24"/>
          <w:shd w:val="clear" w:color="auto" w:fill="FFFFFF"/>
        </w:rPr>
        <w:t>eir respective zero set points.</w:t>
      </w:r>
      <w:r w:rsidRPr="003764EA">
        <w:rPr>
          <w:rStyle w:val="longtext"/>
          <w:sz w:val="24"/>
          <w:shd w:val="clear" w:color="auto" w:fill="FFFFFF"/>
        </w:rPr>
        <w:t xml:space="preserve"> Pleas</w:t>
      </w:r>
      <w:r>
        <w:rPr>
          <w:rStyle w:val="longtext"/>
          <w:sz w:val="24"/>
          <w:shd w:val="clear" w:color="auto" w:fill="FFFFFF"/>
        </w:rPr>
        <w:t>e note that the temperature for</w:t>
      </w:r>
      <w:r>
        <w:rPr>
          <w:rStyle w:val="longtext"/>
          <w:rFonts w:hint="eastAsia"/>
          <w:sz w:val="24"/>
          <w:shd w:val="clear" w:color="auto" w:fill="FFFFFF"/>
        </w:rPr>
        <w:t xml:space="preserve"> se</w:t>
      </w:r>
      <w:r w:rsidRPr="003764EA">
        <w:rPr>
          <w:rStyle w:val="longtext"/>
          <w:sz w:val="24"/>
          <w:shd w:val="clear" w:color="auto" w:fill="FFFFFF"/>
        </w:rPr>
        <w:t xml:space="preserve">tting the </w:t>
      </w:r>
      <w:r w:rsidRPr="000A2DD8">
        <w:rPr>
          <w:rStyle w:val="longtext"/>
          <w:sz w:val="24"/>
          <w:shd w:val="clear" w:color="auto" w:fill="FFFFFF"/>
        </w:rPr>
        <w:t xml:space="preserve">“Low Temp Zero-Set” </w:t>
      </w:r>
      <w:r w:rsidRPr="003764EA">
        <w:rPr>
          <w:rStyle w:val="longtext"/>
          <w:sz w:val="24"/>
          <w:shd w:val="clear" w:color="auto" w:fill="FFFFFF"/>
        </w:rPr>
        <w:t xml:space="preserve">cannot exceed 40 </w:t>
      </w:r>
      <w:r w:rsidRPr="000A2DD8">
        <w:rPr>
          <w:rStyle w:val="longtext"/>
          <w:sz w:val="24"/>
          <w:shd w:val="clear" w:color="auto" w:fill="FFFFFF"/>
        </w:rPr>
        <w:t>℃</w:t>
      </w:r>
      <w:r w:rsidRPr="003764EA">
        <w:rPr>
          <w:rStyle w:val="longtext"/>
          <w:sz w:val="24"/>
          <w:shd w:val="clear" w:color="auto" w:fill="FFFFFF"/>
        </w:rPr>
        <w:t xml:space="preserve">, and the temperature of the </w:t>
      </w:r>
      <w:r w:rsidRPr="000A2DD8">
        <w:rPr>
          <w:rStyle w:val="longtext"/>
          <w:sz w:val="24"/>
          <w:shd w:val="clear" w:color="auto" w:fill="FFFFFF"/>
        </w:rPr>
        <w:t xml:space="preserve">“High Temp Zero Set” must be </w:t>
      </w:r>
      <w:r w:rsidRPr="003764EA">
        <w:rPr>
          <w:rStyle w:val="longtext"/>
          <w:sz w:val="24"/>
          <w:shd w:val="clear" w:color="auto" w:fill="FFFFFF"/>
        </w:rPr>
        <w:t xml:space="preserve">at least 55 </w:t>
      </w:r>
      <w:r w:rsidRPr="000A2DD8">
        <w:rPr>
          <w:rStyle w:val="longtext"/>
          <w:sz w:val="24"/>
          <w:shd w:val="clear" w:color="auto" w:fill="FFFFFF"/>
        </w:rPr>
        <w:t>℃</w:t>
      </w:r>
      <w:r>
        <w:rPr>
          <w:rStyle w:val="longtext"/>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120"/>
        <w:ind w:firstLine="720"/>
        <w:rPr>
          <w:sz w:val="24"/>
        </w:rPr>
      </w:pPr>
      <w:r w:rsidRPr="003764EA">
        <w:rPr>
          <w:rStyle w:val="longtext"/>
          <w:sz w:val="24"/>
          <w:shd w:val="clear" w:color="auto" w:fill="FFFFFF"/>
        </w:rPr>
        <w:t>Setting the temperature zero set points is only for correcting the initial two temperature sens</w:t>
      </w:r>
      <w:r>
        <w:rPr>
          <w:rStyle w:val="longtext"/>
          <w:sz w:val="24"/>
          <w:shd w:val="clear" w:color="auto" w:fill="FFFFFF"/>
        </w:rPr>
        <w:t xml:space="preserve">ors’ inherited "zero" offsets. </w:t>
      </w:r>
      <w:r w:rsidRPr="003764EA">
        <w:rPr>
          <w:rStyle w:val="longtext"/>
          <w:sz w:val="24"/>
          <w:shd w:val="clear" w:color="auto" w:fill="FFFFFF"/>
        </w:rPr>
        <w:t>The best way is still to use constant temperature baths f</w:t>
      </w:r>
      <w:r>
        <w:rPr>
          <w:rStyle w:val="longtext"/>
          <w:sz w:val="24"/>
          <w:shd w:val="clear" w:color="auto" w:fill="FFFFFF"/>
        </w:rPr>
        <w:t>or the temperature calibration.</w:t>
      </w:r>
      <w:r w:rsidRPr="003764EA">
        <w:rPr>
          <w:rStyle w:val="longtext"/>
          <w:sz w:val="24"/>
          <w:shd w:val="clear" w:color="auto" w:fill="FFFFFF"/>
        </w:rPr>
        <w:t xml:space="preserve"> </w:t>
      </w:r>
    </w:p>
    <w:p w:rsidR="00DB4BB4" w:rsidRDefault="00DB4BB4" w:rsidP="00DB4BB4">
      <w:pPr>
        <w:spacing w:line="360" w:lineRule="auto"/>
        <w:rPr>
          <w:sz w:val="24"/>
        </w:rPr>
      </w:pPr>
    </w:p>
    <w:p w:rsidR="00DB4BB4" w:rsidRDefault="00DB4BB4" w:rsidP="00DB4BB4">
      <w:pPr>
        <w:spacing w:line="360" w:lineRule="auto"/>
        <w:rPr>
          <w:sz w:val="24"/>
        </w:rPr>
      </w:pPr>
    </w:p>
    <w:p w:rsidR="00D33743" w:rsidRPr="00056529" w:rsidRDefault="00D33743" w:rsidP="001C4B2C">
      <w:pPr>
        <w:spacing w:before="120" w:after="120"/>
      </w:pPr>
    </w:p>
    <w:p w:rsidR="00470F33" w:rsidRPr="003C3EF1" w:rsidRDefault="001C4B2C" w:rsidP="002A0C4A">
      <w:pPr>
        <w:spacing w:after="0"/>
        <w:jc w:val="both"/>
        <w:rPr>
          <w:rFonts w:ascii="Times New Roman" w:hAnsi="Times New Roman"/>
        </w:rPr>
      </w:pPr>
      <w:r>
        <w:rPr>
          <w:rFonts w:ascii="Times New Roman" w:hAnsi="Times New Roman"/>
          <w:lang w:eastAsia="zh-CN"/>
        </w:rPr>
        <w:br w:type="page"/>
      </w:r>
    </w:p>
    <w:p w:rsidR="00470F33" w:rsidRPr="003C3EF1" w:rsidRDefault="00470F33" w:rsidP="00056529">
      <w:pPr>
        <w:pStyle w:val="Heading1"/>
        <w:numPr>
          <w:ilvl w:val="0"/>
          <w:numId w:val="13"/>
        </w:numPr>
        <w:jc w:val="center"/>
        <w:rPr>
          <w:rFonts w:ascii="Times New Roman" w:hAnsi="Times New Roman" w:cs="Times New Roman"/>
          <w:color w:val="auto"/>
          <w:sz w:val="40"/>
          <w:szCs w:val="40"/>
        </w:rPr>
      </w:pPr>
      <w:bookmarkStart w:id="240" w:name="_Toc486237368"/>
      <w:r w:rsidRPr="003C3EF1">
        <w:rPr>
          <w:rFonts w:ascii="Times New Roman" w:hAnsi="Times New Roman" w:cs="Times New Roman"/>
          <w:color w:val="auto"/>
          <w:sz w:val="40"/>
          <w:szCs w:val="40"/>
        </w:rPr>
        <w:lastRenderedPageBreak/>
        <w:t>Warranty and Service</w:t>
      </w:r>
      <w:bookmarkEnd w:id="240"/>
    </w:p>
    <w:p w:rsidR="00470F33" w:rsidRPr="003C3EF1" w:rsidRDefault="00470F33" w:rsidP="00470F33">
      <w:pPr>
        <w:widowControl w:val="0"/>
        <w:spacing w:after="0" w:line="360" w:lineRule="auto"/>
        <w:rPr>
          <w:rFonts w:ascii="Times New Roman" w:hAnsi="Times New Roman"/>
          <w:b/>
          <w:sz w:val="28"/>
          <w:szCs w:val="28"/>
        </w:rPr>
      </w:pPr>
    </w:p>
    <w:p w:rsidR="009E05D9" w:rsidRPr="003C3EF1" w:rsidRDefault="007F7353" w:rsidP="00112C85">
      <w:pPr>
        <w:pStyle w:val="Heading2"/>
        <w:spacing w:before="0"/>
        <w:jc w:val="both"/>
        <w:rPr>
          <w:rFonts w:ascii="Times New Roman" w:hAnsi="Times New Roman"/>
          <w:color w:val="auto"/>
          <w:sz w:val="24"/>
          <w:szCs w:val="24"/>
        </w:rPr>
      </w:pPr>
      <w:bookmarkStart w:id="241" w:name="_Toc486237369"/>
      <w:r>
        <w:rPr>
          <w:rFonts w:ascii="Times New Roman" w:hAnsi="Times New Roman"/>
          <w:color w:val="auto"/>
          <w:sz w:val="24"/>
          <w:szCs w:val="24"/>
        </w:rPr>
        <w:t>§9.</w:t>
      </w:r>
      <w:r w:rsidR="00470F33" w:rsidRPr="003C3EF1">
        <w:rPr>
          <w:rFonts w:ascii="Times New Roman" w:hAnsi="Times New Roman"/>
          <w:color w:val="auto"/>
          <w:sz w:val="24"/>
          <w:szCs w:val="24"/>
        </w:rPr>
        <w:t>1 Warranty</w:t>
      </w:r>
      <w:bookmarkEnd w:id="241"/>
    </w:p>
    <w:p w:rsidR="00470F33" w:rsidRPr="003C3EF1" w:rsidRDefault="00470F33" w:rsidP="00112C85">
      <w:pPr>
        <w:autoSpaceDE w:val="0"/>
        <w:autoSpaceDN w:val="0"/>
        <w:adjustRightInd w:val="0"/>
        <w:spacing w:after="0"/>
        <w:jc w:val="both"/>
        <w:rPr>
          <w:rFonts w:ascii="Times New Roman" w:hAnsi="Times New Roman"/>
        </w:rPr>
      </w:pPr>
      <w:r w:rsidRPr="003C3EF1">
        <w:rPr>
          <w:rFonts w:ascii="Times New Roman" w:hAnsi="Times New Roman"/>
        </w:rPr>
        <w:t xml:space="preserve">The products manufactured by Spire Metering are </w:t>
      </w:r>
      <w:r w:rsidR="005C691A" w:rsidRPr="003C3EF1">
        <w:rPr>
          <w:rFonts w:ascii="Times New Roman" w:hAnsi="Times New Roman"/>
        </w:rPr>
        <w:t>warranted</w:t>
      </w:r>
      <w:r w:rsidRPr="003C3EF1">
        <w:rPr>
          <w:rFonts w:ascii="Times New Roman" w:hAnsi="Times New Roman"/>
        </w:rPr>
        <w:t xml:space="preserve"> to be free from defects in materials and workmanship for a period of one y</w:t>
      </w:r>
      <w:r w:rsidR="005C691A" w:rsidRPr="003C3EF1">
        <w:rPr>
          <w:rFonts w:ascii="Times New Roman" w:hAnsi="Times New Roman"/>
        </w:rPr>
        <w:t>ear from the date of shipment while under use of</w:t>
      </w:r>
      <w:r w:rsidRPr="003C3EF1">
        <w:rPr>
          <w:rFonts w:ascii="Times New Roman" w:hAnsi="Times New Roman"/>
        </w:rPr>
        <w:t xml:space="preserve"> the original purchaser. Spire M</w:t>
      </w:r>
      <w:r w:rsidR="005C691A" w:rsidRPr="003C3EF1">
        <w:rPr>
          <w:rFonts w:ascii="Times New Roman" w:hAnsi="Times New Roman"/>
        </w:rPr>
        <w:t>etering’s obligation shall be</w:t>
      </w:r>
      <w:r w:rsidRPr="003C3EF1">
        <w:rPr>
          <w:rFonts w:ascii="Times New Roman" w:hAnsi="Times New Roman"/>
        </w:rPr>
        <w:t xml:space="preserve"> limited to restoring the meter to normal operation or replacing the</w:t>
      </w:r>
      <w:r w:rsidR="009E05D9" w:rsidRPr="003C3EF1">
        <w:rPr>
          <w:rFonts w:ascii="Times New Roman" w:hAnsi="Times New Roman"/>
        </w:rPr>
        <w:t xml:space="preserve"> meter—at the company’s choice—and </w:t>
      </w:r>
      <w:r w:rsidRPr="003C3EF1">
        <w:rPr>
          <w:rFonts w:ascii="Times New Roman" w:hAnsi="Times New Roman"/>
        </w:rPr>
        <w:t xml:space="preserve"> shall be conditioned upon receiving written notice of any</w:t>
      </w:r>
      <w:r w:rsidR="00FE793C">
        <w:rPr>
          <w:rFonts w:ascii="Times New Roman" w:hAnsi="Times New Roman"/>
        </w:rPr>
        <w:t xml:space="preserve"> </w:t>
      </w:r>
      <w:r w:rsidRPr="003C3EF1">
        <w:rPr>
          <w:rFonts w:ascii="Times New Roman" w:hAnsi="Times New Roman"/>
        </w:rPr>
        <w:t>alleged defect within 10 days after its discovery. Spire Meterin</w:t>
      </w:r>
      <w:r w:rsidR="005C691A" w:rsidRPr="003C3EF1">
        <w:rPr>
          <w:rFonts w:ascii="Times New Roman" w:hAnsi="Times New Roman"/>
        </w:rPr>
        <w:t>g will make the determination</w:t>
      </w:r>
      <w:r w:rsidRPr="003C3EF1">
        <w:rPr>
          <w:rFonts w:ascii="Times New Roman" w:hAnsi="Times New Roman"/>
        </w:rPr>
        <w:t xml:space="preserve"> if the return of the</w:t>
      </w:r>
      <w:r w:rsidR="00FE793C">
        <w:rPr>
          <w:rFonts w:ascii="Times New Roman" w:hAnsi="Times New Roman"/>
        </w:rPr>
        <w:t xml:space="preserve"> </w:t>
      </w:r>
      <w:r w:rsidR="005C691A" w:rsidRPr="003C3EF1">
        <w:rPr>
          <w:rFonts w:ascii="Times New Roman" w:hAnsi="Times New Roman"/>
        </w:rPr>
        <w:t>meter is necessary. In the case that a full return is deemed required, the user will</w:t>
      </w:r>
      <w:r w:rsidRPr="003C3EF1">
        <w:rPr>
          <w:rFonts w:ascii="Times New Roman" w:hAnsi="Times New Roman"/>
        </w:rPr>
        <w:t xml:space="preserve"> be responsible for the one-way shipping fee from the</w:t>
      </w:r>
      <w:r w:rsidR="00FE793C">
        <w:rPr>
          <w:rFonts w:ascii="Times New Roman" w:hAnsi="Times New Roman"/>
        </w:rPr>
        <w:t xml:space="preserve"> </w:t>
      </w:r>
      <w:r w:rsidRPr="003C3EF1">
        <w:rPr>
          <w:rFonts w:ascii="Times New Roman" w:hAnsi="Times New Roman"/>
        </w:rPr>
        <w:t>customer to the manufacturer.</w:t>
      </w:r>
    </w:p>
    <w:p w:rsidR="009E05D9" w:rsidRPr="003C3EF1" w:rsidRDefault="009E05D9" w:rsidP="00112C85">
      <w:pPr>
        <w:autoSpaceDE w:val="0"/>
        <w:autoSpaceDN w:val="0"/>
        <w:adjustRightInd w:val="0"/>
        <w:spacing w:after="0"/>
        <w:jc w:val="both"/>
        <w:rPr>
          <w:rFonts w:ascii="Times New Roman" w:hAnsi="Times New Roman"/>
        </w:rPr>
      </w:pPr>
    </w:p>
    <w:p w:rsidR="00470F33" w:rsidRPr="003C3EF1" w:rsidRDefault="005C691A" w:rsidP="00112C85">
      <w:pPr>
        <w:autoSpaceDE w:val="0"/>
        <w:autoSpaceDN w:val="0"/>
        <w:adjustRightInd w:val="0"/>
        <w:spacing w:after="0"/>
        <w:jc w:val="both"/>
        <w:rPr>
          <w:rFonts w:ascii="Times New Roman" w:hAnsi="Times New Roman"/>
        </w:rPr>
      </w:pPr>
      <w:r w:rsidRPr="003C3EF1">
        <w:rPr>
          <w:rFonts w:ascii="Times New Roman" w:hAnsi="Times New Roman"/>
        </w:rPr>
        <w:t>Spire Metering is not liable for</w:t>
      </w:r>
      <w:r w:rsidR="00470F33" w:rsidRPr="003C3EF1">
        <w:rPr>
          <w:rFonts w:ascii="Times New Roman" w:hAnsi="Times New Roman"/>
        </w:rPr>
        <w:t xml:space="preserve"> any defects or damage attributable to misusage, improper</w:t>
      </w:r>
      <w:r w:rsidR="00FE793C">
        <w:rPr>
          <w:rFonts w:ascii="Times New Roman" w:hAnsi="Times New Roman"/>
        </w:rPr>
        <w:t xml:space="preserve"> </w:t>
      </w:r>
      <w:r w:rsidR="00470F33" w:rsidRPr="003C3EF1">
        <w:rPr>
          <w:rFonts w:ascii="Times New Roman" w:hAnsi="Times New Roman"/>
        </w:rPr>
        <w:t>in</w:t>
      </w:r>
      <w:r w:rsidRPr="003C3EF1">
        <w:rPr>
          <w:rFonts w:ascii="Times New Roman" w:hAnsi="Times New Roman"/>
        </w:rPr>
        <w:t xml:space="preserve">stallation, </w:t>
      </w:r>
      <w:r w:rsidR="00FF7028" w:rsidRPr="003C3EF1">
        <w:rPr>
          <w:rFonts w:ascii="Times New Roman" w:hAnsi="Times New Roman"/>
        </w:rPr>
        <w:t>operation</w:t>
      </w:r>
      <w:r w:rsidR="00FE793C">
        <w:rPr>
          <w:rFonts w:ascii="Times New Roman" w:hAnsi="Times New Roman"/>
        </w:rPr>
        <w:t xml:space="preserve"> </w:t>
      </w:r>
      <w:r w:rsidRPr="003C3EF1">
        <w:rPr>
          <w:rFonts w:ascii="Times New Roman" w:hAnsi="Times New Roman"/>
        </w:rPr>
        <w:t xml:space="preserve">outside of the recommended </w:t>
      </w:r>
      <w:r w:rsidR="00470F33" w:rsidRPr="003C3EF1">
        <w:rPr>
          <w:rFonts w:ascii="Times New Roman" w:hAnsi="Times New Roman"/>
        </w:rPr>
        <w:t>conditions, replacement of unauthorized parts</w:t>
      </w:r>
      <w:r w:rsidRPr="003C3EF1">
        <w:rPr>
          <w:rFonts w:ascii="Times New Roman" w:hAnsi="Times New Roman"/>
        </w:rPr>
        <w:t>,</w:t>
      </w:r>
      <w:r w:rsidR="00470F33" w:rsidRPr="003C3EF1">
        <w:rPr>
          <w:rFonts w:ascii="Times New Roman" w:hAnsi="Times New Roman"/>
        </w:rPr>
        <w:t xml:space="preserve"> and acts of nature.</w:t>
      </w:r>
    </w:p>
    <w:p w:rsidR="009E05D9" w:rsidRPr="003C3EF1" w:rsidRDefault="009E05D9" w:rsidP="00112C85">
      <w:pPr>
        <w:widowControl w:val="0"/>
        <w:spacing w:after="0"/>
        <w:jc w:val="both"/>
        <w:rPr>
          <w:rFonts w:ascii="Times New Roman" w:hAnsi="Times New Roman"/>
        </w:rPr>
      </w:pPr>
    </w:p>
    <w:p w:rsidR="00470F33" w:rsidRPr="003C3EF1" w:rsidRDefault="00FF7028" w:rsidP="00112C85">
      <w:pPr>
        <w:widowControl w:val="0"/>
        <w:spacing w:after="0"/>
        <w:jc w:val="both"/>
        <w:rPr>
          <w:rFonts w:ascii="Times New Roman" w:hAnsi="Times New Roman"/>
        </w:rPr>
      </w:pPr>
      <w:r w:rsidRPr="003C3EF1">
        <w:rPr>
          <w:rFonts w:ascii="Times New Roman" w:hAnsi="Times New Roman"/>
        </w:rPr>
        <w:t>F</w:t>
      </w:r>
      <w:r w:rsidR="00470F33" w:rsidRPr="003C3EF1">
        <w:rPr>
          <w:rFonts w:ascii="Times New Roman" w:hAnsi="Times New Roman"/>
        </w:rPr>
        <w:t>uses an</w:t>
      </w:r>
      <w:r w:rsidRPr="003C3EF1">
        <w:rPr>
          <w:rFonts w:ascii="Times New Roman" w:hAnsi="Times New Roman"/>
        </w:rPr>
        <w:t>d batteries are not included under</w:t>
      </w:r>
      <w:r w:rsidR="00470F33" w:rsidRPr="003C3EF1">
        <w:rPr>
          <w:rFonts w:ascii="Times New Roman" w:hAnsi="Times New Roman"/>
        </w:rPr>
        <w:t xml:space="preserve"> warranty.</w:t>
      </w:r>
    </w:p>
    <w:p w:rsidR="00A42F91" w:rsidRPr="003C3EF1" w:rsidRDefault="00A42F91" w:rsidP="00112C85">
      <w:pPr>
        <w:widowControl w:val="0"/>
        <w:spacing w:after="0"/>
        <w:jc w:val="both"/>
        <w:rPr>
          <w:rFonts w:ascii="Times New Roman" w:hAnsi="Times New Roman"/>
        </w:rPr>
      </w:pPr>
    </w:p>
    <w:p w:rsidR="00470F33" w:rsidRPr="003C3EF1" w:rsidRDefault="00E42273" w:rsidP="00112C85">
      <w:pPr>
        <w:autoSpaceDE w:val="0"/>
        <w:autoSpaceDN w:val="0"/>
        <w:adjustRightInd w:val="0"/>
        <w:spacing w:after="0"/>
        <w:jc w:val="both"/>
        <w:rPr>
          <w:rFonts w:ascii="Times New Roman" w:hAnsi="Times New Roman"/>
        </w:rPr>
      </w:pPr>
      <w:r w:rsidRPr="003C3EF1">
        <w:rPr>
          <w:rFonts w:ascii="Times New Roman" w:hAnsi="Times New Roman"/>
        </w:rPr>
        <w:t>THIS</w:t>
      </w:r>
      <w:r w:rsidR="009E05D9" w:rsidRPr="003C3EF1">
        <w:rPr>
          <w:rFonts w:ascii="Times New Roman" w:hAnsi="Times New Roman"/>
        </w:rPr>
        <w:t xml:space="preserve"> </w:t>
      </w:r>
      <w:r w:rsidR="00FE793C" w:rsidRPr="003C3EF1">
        <w:rPr>
          <w:rFonts w:ascii="Times New Roman" w:hAnsi="Times New Roman"/>
        </w:rPr>
        <w:t>WARRANTY</w:t>
      </w:r>
      <w:r w:rsidR="009E05D9" w:rsidRPr="003C3EF1">
        <w:rPr>
          <w:rFonts w:ascii="Times New Roman" w:hAnsi="Times New Roman"/>
        </w:rPr>
        <w:t xml:space="preserve"> IS EXCLUSIVE AND IN LIEU OF ALL OTHER EXPRESS OR IMPLIED WARRANTIES (INCLUDING BUT NOT LIMITED TO WARRANTIES OF MERCHANTABILITY AND FITNESS FOR A PARTICULAR PURPOSE, AND WARRANTIES ARISING FROM DEALING, TRADE OR USAGE.)</w:t>
      </w:r>
    </w:p>
    <w:p w:rsidR="00A42F91" w:rsidRPr="003C3EF1" w:rsidRDefault="00A42F91" w:rsidP="00112C85">
      <w:pPr>
        <w:autoSpaceDE w:val="0"/>
        <w:autoSpaceDN w:val="0"/>
        <w:adjustRightInd w:val="0"/>
        <w:spacing w:after="0"/>
        <w:jc w:val="both"/>
        <w:rPr>
          <w:rFonts w:ascii="Times New Roman" w:hAnsi="Times New Roman"/>
        </w:rPr>
      </w:pPr>
    </w:p>
    <w:p w:rsidR="009E05D9" w:rsidRPr="003C3EF1" w:rsidRDefault="009E05D9" w:rsidP="00112C85">
      <w:pPr>
        <w:autoSpaceDE w:val="0"/>
        <w:autoSpaceDN w:val="0"/>
        <w:adjustRightInd w:val="0"/>
        <w:spacing w:after="0"/>
        <w:jc w:val="both"/>
        <w:rPr>
          <w:rFonts w:ascii="Times New Roman" w:hAnsi="Times New Roman"/>
        </w:rPr>
      </w:pPr>
    </w:p>
    <w:p w:rsidR="009E05D9" w:rsidRPr="003C3EF1" w:rsidRDefault="007F7353" w:rsidP="00112C85">
      <w:pPr>
        <w:pStyle w:val="Heading2"/>
        <w:spacing w:before="0"/>
        <w:jc w:val="both"/>
        <w:rPr>
          <w:rFonts w:ascii="Times New Roman" w:hAnsi="Times New Roman"/>
          <w:color w:val="auto"/>
          <w:sz w:val="24"/>
          <w:szCs w:val="24"/>
        </w:rPr>
      </w:pPr>
      <w:bookmarkStart w:id="242" w:name="_Toc486237370"/>
      <w:r>
        <w:rPr>
          <w:rFonts w:ascii="Times New Roman" w:hAnsi="Times New Roman"/>
          <w:color w:val="auto"/>
          <w:sz w:val="24"/>
          <w:szCs w:val="24"/>
        </w:rPr>
        <w:t>§9.</w:t>
      </w:r>
      <w:r w:rsidR="009E05D9" w:rsidRPr="003C3EF1">
        <w:rPr>
          <w:rFonts w:ascii="Times New Roman" w:hAnsi="Times New Roman"/>
          <w:color w:val="auto"/>
          <w:sz w:val="24"/>
          <w:szCs w:val="24"/>
        </w:rPr>
        <w:t>2 Service</w:t>
      </w:r>
      <w:bookmarkEnd w:id="242"/>
    </w:p>
    <w:p w:rsidR="009E05D9" w:rsidRPr="003C3EF1" w:rsidRDefault="009E05D9" w:rsidP="00112C85">
      <w:pPr>
        <w:widowControl w:val="0"/>
        <w:spacing w:after="0"/>
        <w:jc w:val="both"/>
        <w:rPr>
          <w:rFonts w:ascii="Times New Roman" w:hAnsi="Times New Roman"/>
        </w:rPr>
      </w:pPr>
      <w:r w:rsidRPr="003C3EF1">
        <w:rPr>
          <w:rFonts w:ascii="Times New Roman" w:hAnsi="Times New Roman"/>
        </w:rPr>
        <w:t xml:space="preserve">The </w:t>
      </w:r>
      <w:r w:rsidR="00D40B7A" w:rsidRPr="003C3EF1">
        <w:rPr>
          <w:rFonts w:ascii="Times New Roman" w:hAnsi="Times New Roman"/>
        </w:rPr>
        <w:t>manufacturer provides unit</w:t>
      </w:r>
      <w:r w:rsidR="008728B1" w:rsidRPr="003C3EF1">
        <w:rPr>
          <w:rFonts w:ascii="Times New Roman" w:hAnsi="Times New Roman"/>
        </w:rPr>
        <w:t xml:space="preserve"> installation for its customers.  T</w:t>
      </w:r>
      <w:r w:rsidRPr="003C3EF1">
        <w:rPr>
          <w:rFonts w:ascii="Times New Roman" w:hAnsi="Times New Roman"/>
        </w:rPr>
        <w:t>he charge will depend on the complexity of the installation.</w:t>
      </w:r>
    </w:p>
    <w:p w:rsidR="00EC6510" w:rsidRPr="003C3EF1" w:rsidRDefault="00EC6510" w:rsidP="00112C85">
      <w:pPr>
        <w:widowControl w:val="0"/>
        <w:spacing w:after="0"/>
        <w:jc w:val="both"/>
        <w:rPr>
          <w:rFonts w:ascii="Times New Roman" w:hAnsi="Times New Roman"/>
        </w:rPr>
      </w:pPr>
    </w:p>
    <w:p w:rsidR="009E05D9" w:rsidRPr="003C3EF1" w:rsidRDefault="00E42273" w:rsidP="00112C85">
      <w:pPr>
        <w:widowControl w:val="0"/>
        <w:spacing w:after="0"/>
        <w:jc w:val="both"/>
        <w:rPr>
          <w:rFonts w:ascii="Times New Roman" w:hAnsi="Times New Roman"/>
        </w:rPr>
      </w:pPr>
      <w:r w:rsidRPr="003C3EF1">
        <w:rPr>
          <w:rFonts w:ascii="Times New Roman" w:hAnsi="Times New Roman"/>
        </w:rPr>
        <w:t>The most important criteria that effects accurate measurement and proper functionality of the device is the installation of the transducers. Section §3 and Appendix §</w:t>
      </w:r>
      <w:r w:rsidR="000A1CDE">
        <w:rPr>
          <w:rFonts w:ascii="Times New Roman" w:hAnsi="Times New Roman"/>
        </w:rPr>
        <w:t>10</w:t>
      </w:r>
      <w:r w:rsidRPr="003C3EF1">
        <w:rPr>
          <w:rFonts w:ascii="Times New Roman" w:hAnsi="Times New Roman"/>
        </w:rPr>
        <w:t>.2 provide in-depth information on transducer installation.  A checklist to ensure proper installation is located in Section §3.4.  Additionally, information on troubleshooting any issues that occur in powering on or operating the device can be found in Section §6.</w:t>
      </w:r>
    </w:p>
    <w:p w:rsidR="00E42273" w:rsidRPr="003C3EF1" w:rsidRDefault="00E42273" w:rsidP="00112C85">
      <w:pPr>
        <w:widowControl w:val="0"/>
        <w:spacing w:after="0"/>
        <w:jc w:val="both"/>
        <w:rPr>
          <w:rFonts w:ascii="Times New Roman" w:hAnsi="Times New Roman"/>
        </w:rPr>
      </w:pPr>
    </w:p>
    <w:p w:rsidR="009E05D9" w:rsidRPr="003C3EF1" w:rsidRDefault="009E05D9" w:rsidP="00112C85">
      <w:pPr>
        <w:widowControl w:val="0"/>
        <w:spacing w:after="0"/>
        <w:jc w:val="both"/>
        <w:rPr>
          <w:rFonts w:ascii="Times New Roman" w:hAnsi="Times New Roman"/>
        </w:rPr>
      </w:pPr>
      <w:r w:rsidRPr="003C3EF1">
        <w:rPr>
          <w:rFonts w:ascii="Times New Roman" w:hAnsi="Times New Roman"/>
        </w:rPr>
        <w:t>For operational problems, please contact the technical support department by t</w:t>
      </w:r>
      <w:r w:rsidR="008728B1" w:rsidRPr="003C3EF1">
        <w:rPr>
          <w:rFonts w:ascii="Times New Roman" w:hAnsi="Times New Roman"/>
        </w:rPr>
        <w:t>elephone, fax, or email</w:t>
      </w:r>
      <w:r w:rsidRPr="003C3EF1">
        <w:rPr>
          <w:rFonts w:ascii="Times New Roman" w:hAnsi="Times New Roman"/>
        </w:rPr>
        <w:t xml:space="preserve">. </w:t>
      </w:r>
      <w:r w:rsidR="0080520D" w:rsidRPr="003C3EF1">
        <w:rPr>
          <w:rFonts w:ascii="Times New Roman" w:hAnsi="Times New Roman"/>
        </w:rPr>
        <w:t xml:space="preserve">The user may contact Spire at </w:t>
      </w:r>
      <w:hyperlink r:id="rId44" w:history="1">
        <w:r w:rsidR="0080520D" w:rsidRPr="003C3EF1">
          <w:rPr>
            <w:rStyle w:val="Hyperlink"/>
            <w:rFonts w:ascii="Times New Roman" w:hAnsi="Times New Roman"/>
            <w:color w:val="auto"/>
            <w:u w:val="none"/>
          </w:rPr>
          <w:t>support@spiremt.com</w:t>
        </w:r>
      </w:hyperlink>
      <w:r w:rsidR="0080520D" w:rsidRPr="003C3EF1">
        <w:rPr>
          <w:rFonts w:ascii="Times New Roman" w:hAnsi="Times New Roman"/>
        </w:rPr>
        <w:t xml:space="preserve"> or 978-263-7100, extension 612.  </w:t>
      </w:r>
      <w:r w:rsidRPr="003C3EF1">
        <w:rPr>
          <w:rFonts w:ascii="Times New Roman" w:hAnsi="Times New Roman"/>
        </w:rPr>
        <w:t xml:space="preserve">In most cases, problems can be resolved immediately. </w:t>
      </w:r>
    </w:p>
    <w:p w:rsidR="009E05D9" w:rsidRPr="003C3EF1" w:rsidRDefault="009E05D9" w:rsidP="00112C85">
      <w:pPr>
        <w:widowControl w:val="0"/>
        <w:spacing w:after="0"/>
        <w:jc w:val="both"/>
        <w:rPr>
          <w:rFonts w:ascii="Times New Roman" w:hAnsi="Times New Roman"/>
        </w:rPr>
      </w:pPr>
    </w:p>
    <w:p w:rsidR="00E42273" w:rsidRPr="003C3EF1" w:rsidRDefault="00D40B7A" w:rsidP="00112C85">
      <w:pPr>
        <w:widowControl w:val="0"/>
        <w:spacing w:after="0"/>
        <w:jc w:val="both"/>
        <w:rPr>
          <w:rFonts w:ascii="Times New Roman" w:hAnsi="Times New Roman"/>
        </w:rPr>
      </w:pPr>
      <w:r w:rsidRPr="003C3EF1">
        <w:rPr>
          <w:rFonts w:ascii="Times New Roman" w:hAnsi="Times New Roman"/>
        </w:rPr>
        <w:t>For any hardware failures with the device</w:t>
      </w:r>
      <w:r w:rsidR="009E05D9" w:rsidRPr="003C3EF1">
        <w:rPr>
          <w:rFonts w:ascii="Times New Roman" w:hAnsi="Times New Roman"/>
        </w:rPr>
        <w:t>, we rec</w:t>
      </w:r>
      <w:r w:rsidRPr="003C3EF1">
        <w:rPr>
          <w:rFonts w:ascii="Times New Roman" w:hAnsi="Times New Roman"/>
        </w:rPr>
        <w:t>ommend that our customers send the unit back to Spire for servicing</w:t>
      </w:r>
      <w:r w:rsidR="009E05D9" w:rsidRPr="003C3EF1">
        <w:rPr>
          <w:rFonts w:ascii="Times New Roman" w:hAnsi="Times New Roman"/>
        </w:rPr>
        <w:t>. Please contact the technical support department with the model number and</w:t>
      </w:r>
      <w:r w:rsidRPr="003C3EF1">
        <w:rPr>
          <w:rFonts w:ascii="Times New Roman" w:hAnsi="Times New Roman"/>
        </w:rPr>
        <w:t xml:space="preserve"> the serial number </w:t>
      </w:r>
      <w:r w:rsidR="009E05D9" w:rsidRPr="003C3EF1">
        <w:rPr>
          <w:rFonts w:ascii="Times New Roman" w:hAnsi="Times New Roman"/>
        </w:rPr>
        <w:t>be</w:t>
      </w:r>
      <w:r w:rsidRPr="003C3EF1">
        <w:rPr>
          <w:rFonts w:ascii="Times New Roman" w:hAnsi="Times New Roman"/>
        </w:rPr>
        <w:t>fore returning the unit</w:t>
      </w:r>
      <w:r w:rsidR="009E05D9" w:rsidRPr="003C3EF1">
        <w:rPr>
          <w:rFonts w:ascii="Times New Roman" w:hAnsi="Times New Roman"/>
        </w:rPr>
        <w:t>. Both numbers can be found on the produ</w:t>
      </w:r>
      <w:r w:rsidRPr="003C3EF1">
        <w:rPr>
          <w:rFonts w:ascii="Times New Roman" w:hAnsi="Times New Roman"/>
        </w:rPr>
        <w:t xml:space="preserve">ct label. </w:t>
      </w:r>
    </w:p>
    <w:p w:rsidR="00E42273" w:rsidRPr="003C3EF1" w:rsidRDefault="00E42273" w:rsidP="00112C85">
      <w:pPr>
        <w:widowControl w:val="0"/>
        <w:spacing w:after="0"/>
        <w:jc w:val="both"/>
        <w:rPr>
          <w:rFonts w:ascii="Times New Roman" w:hAnsi="Times New Roman"/>
        </w:rPr>
      </w:pPr>
    </w:p>
    <w:p w:rsidR="009E05D9" w:rsidRPr="003C3EF1" w:rsidRDefault="00D40B7A" w:rsidP="00112C85">
      <w:pPr>
        <w:widowControl w:val="0"/>
        <w:spacing w:after="0"/>
        <w:jc w:val="both"/>
        <w:rPr>
          <w:rFonts w:ascii="Times New Roman" w:hAnsi="Times New Roman"/>
        </w:rPr>
      </w:pPr>
      <w:r w:rsidRPr="003C3EF1">
        <w:rPr>
          <w:rFonts w:ascii="Times New Roman" w:hAnsi="Times New Roman"/>
        </w:rPr>
        <w:t>For any</w:t>
      </w:r>
      <w:r w:rsidR="009E05D9" w:rsidRPr="003C3EF1">
        <w:rPr>
          <w:rFonts w:ascii="Times New Roman" w:hAnsi="Times New Roman"/>
        </w:rPr>
        <w:t xml:space="preserve"> service or calibration request, we will issue a Return Materials Authorization (RMA)</w:t>
      </w:r>
      <w:r w:rsidRPr="003C3EF1">
        <w:rPr>
          <w:rFonts w:ascii="Times New Roman" w:hAnsi="Times New Roman"/>
        </w:rPr>
        <w:t xml:space="preserve">.  Spire can only determine the details of the repair (complexity of repair, timetable, </w:t>
      </w:r>
      <w:proofErr w:type="gramStart"/>
      <w:r w:rsidRPr="003C3EF1">
        <w:rPr>
          <w:rFonts w:ascii="Times New Roman" w:hAnsi="Times New Roman"/>
        </w:rPr>
        <w:t>cost</w:t>
      </w:r>
      <w:proofErr w:type="gramEnd"/>
      <w:r w:rsidRPr="003C3EF1">
        <w:rPr>
          <w:rFonts w:ascii="Times New Roman" w:hAnsi="Times New Roman"/>
        </w:rPr>
        <w:t>)</w:t>
      </w:r>
      <w:r w:rsidR="00003430" w:rsidRPr="003C3EF1">
        <w:rPr>
          <w:rFonts w:ascii="Times New Roman" w:hAnsi="Times New Roman"/>
        </w:rPr>
        <w:t xml:space="preserve"> after receipt and inspection of the instrument. A quote will be sent to the customer before proceeding with the service. </w:t>
      </w:r>
    </w:p>
    <w:p w:rsidR="00D229AD" w:rsidRPr="003C3EF1" w:rsidRDefault="00D229AD" w:rsidP="00112C85">
      <w:pPr>
        <w:widowControl w:val="0"/>
        <w:spacing w:after="0"/>
        <w:jc w:val="both"/>
        <w:rPr>
          <w:rFonts w:ascii="Times New Roman" w:hAnsi="Times New Roman"/>
        </w:rPr>
      </w:pPr>
    </w:p>
    <w:p w:rsidR="00D229AD" w:rsidRPr="003C3EF1" w:rsidRDefault="00D229AD" w:rsidP="00112C85">
      <w:pPr>
        <w:autoSpaceDE w:val="0"/>
        <w:autoSpaceDN w:val="0"/>
        <w:adjustRightInd w:val="0"/>
        <w:spacing w:after="0"/>
        <w:jc w:val="both"/>
        <w:rPr>
          <w:rFonts w:ascii="Times New Roman" w:hAnsi="Times New Roman"/>
          <w:b/>
          <w:bCs/>
          <w:sz w:val="24"/>
          <w:szCs w:val="24"/>
        </w:rPr>
      </w:pPr>
      <w:r w:rsidRPr="003C3EF1">
        <w:rPr>
          <w:rFonts w:ascii="Times New Roman" w:hAnsi="Times New Roman"/>
          <w:b/>
          <w:bCs/>
          <w:sz w:val="24"/>
          <w:szCs w:val="24"/>
        </w:rPr>
        <w:t>Important Notice for Product Return</w:t>
      </w:r>
    </w:p>
    <w:p w:rsidR="00D229AD" w:rsidRPr="003C3EF1" w:rsidRDefault="00D229AD" w:rsidP="00112C85">
      <w:pPr>
        <w:autoSpaceDE w:val="0"/>
        <w:autoSpaceDN w:val="0"/>
        <w:adjustRightInd w:val="0"/>
        <w:spacing w:after="0"/>
        <w:jc w:val="both"/>
        <w:rPr>
          <w:rFonts w:ascii="Times New Roman" w:hAnsi="Times New Roman"/>
          <w:b/>
          <w:bCs/>
        </w:rPr>
      </w:pPr>
    </w:p>
    <w:p w:rsidR="00D229AD" w:rsidRPr="003C3EF1" w:rsidRDefault="00D229AD" w:rsidP="00112C85">
      <w:pPr>
        <w:autoSpaceDE w:val="0"/>
        <w:autoSpaceDN w:val="0"/>
        <w:adjustRightInd w:val="0"/>
        <w:spacing w:after="0"/>
        <w:jc w:val="both"/>
        <w:rPr>
          <w:rFonts w:ascii="Times New Roman" w:hAnsi="Times New Roman"/>
        </w:rPr>
      </w:pPr>
      <w:r w:rsidRPr="003C3EF1">
        <w:rPr>
          <w:rFonts w:ascii="Times New Roman" w:hAnsi="Times New Roman"/>
        </w:rPr>
        <w:t>Before returning the instrument for warranty repair or service, please read the following carefully:</w:t>
      </w:r>
    </w:p>
    <w:p w:rsidR="00D229AD" w:rsidRPr="003C3EF1" w:rsidRDefault="00D229AD" w:rsidP="00112C85">
      <w:pPr>
        <w:autoSpaceDE w:val="0"/>
        <w:autoSpaceDN w:val="0"/>
        <w:adjustRightInd w:val="0"/>
        <w:spacing w:after="0"/>
        <w:jc w:val="both"/>
        <w:rPr>
          <w:rFonts w:ascii="Times New Roman" w:hAnsi="Times New Roman"/>
        </w:rPr>
      </w:pPr>
    </w:p>
    <w:p w:rsidR="00D229AD"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lastRenderedPageBreak/>
        <w:t>If the return item has been exposed to nuclear or other radioactive environment and/or has been in contact with hazardous materials</w:t>
      </w:r>
      <w:r w:rsidR="0004099E" w:rsidRPr="003C3EF1">
        <w:rPr>
          <w:rFonts w:ascii="Times New Roman" w:hAnsi="Times New Roman"/>
        </w:rPr>
        <w:t>,</w:t>
      </w:r>
      <w:r w:rsidRPr="003C3EF1">
        <w:rPr>
          <w:rFonts w:ascii="Times New Roman" w:hAnsi="Times New Roman"/>
        </w:rPr>
        <w:t xml:space="preserve"> which could pose any sort of danger to our personnel, the unit cannot be serviced.</w:t>
      </w:r>
    </w:p>
    <w:p w:rsidR="00D229AD"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t xml:space="preserve">If the return item has been exposed to or in contact with dangerous materials, but has been </w:t>
      </w:r>
      <w:r w:rsidR="00B73F83" w:rsidRPr="003C3EF1">
        <w:rPr>
          <w:rFonts w:ascii="Times New Roman" w:hAnsi="Times New Roman"/>
        </w:rPr>
        <w:t xml:space="preserve">recognized </w:t>
      </w:r>
      <w:r w:rsidRPr="003C3EF1">
        <w:rPr>
          <w:rFonts w:ascii="Times New Roman" w:hAnsi="Times New Roman"/>
        </w:rPr>
        <w:t xml:space="preserve">as </w:t>
      </w:r>
      <w:r w:rsidR="00B73F83" w:rsidRPr="003C3EF1">
        <w:rPr>
          <w:rFonts w:ascii="Times New Roman" w:hAnsi="Times New Roman"/>
        </w:rPr>
        <w:t xml:space="preserve">a </w:t>
      </w:r>
      <w:r w:rsidRPr="003C3EF1">
        <w:rPr>
          <w:rFonts w:ascii="Times New Roman" w:hAnsi="Times New Roman"/>
        </w:rPr>
        <w:t>hazard-free device by a re</w:t>
      </w:r>
      <w:r w:rsidR="00B73F83" w:rsidRPr="003C3EF1">
        <w:rPr>
          <w:rFonts w:ascii="Times New Roman" w:hAnsi="Times New Roman"/>
        </w:rPr>
        <w:t>putable</w:t>
      </w:r>
      <w:r w:rsidRPr="003C3EF1">
        <w:rPr>
          <w:rFonts w:ascii="Times New Roman" w:hAnsi="Times New Roman"/>
        </w:rPr>
        <w:t xml:space="preserve"> organization, you are required to include the certificate for service.</w:t>
      </w:r>
    </w:p>
    <w:p w:rsidR="009E05D9"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t xml:space="preserve">If the </w:t>
      </w:r>
      <w:r w:rsidR="0004099E" w:rsidRPr="003C3EF1">
        <w:rPr>
          <w:rFonts w:ascii="Times New Roman" w:hAnsi="Times New Roman"/>
        </w:rPr>
        <w:t>return item does not include the RMA number provided</w:t>
      </w:r>
      <w:r w:rsidRPr="003C3EF1">
        <w:rPr>
          <w:rFonts w:ascii="Times New Roman" w:hAnsi="Times New Roman"/>
        </w:rPr>
        <w:t>, it will be sent back without any service conducted.</w:t>
      </w:r>
    </w:p>
    <w:p w:rsidR="00D1637E" w:rsidRPr="003C3EF1" w:rsidRDefault="00D1637E" w:rsidP="00112C85">
      <w:pPr>
        <w:autoSpaceDE w:val="0"/>
        <w:autoSpaceDN w:val="0"/>
        <w:adjustRightInd w:val="0"/>
        <w:spacing w:after="0"/>
        <w:jc w:val="both"/>
        <w:rPr>
          <w:rFonts w:ascii="Times New Roman" w:hAnsi="Times New Roman"/>
        </w:rPr>
      </w:pPr>
    </w:p>
    <w:p w:rsidR="00D1637E" w:rsidRPr="003C3EF1" w:rsidRDefault="00D1637E" w:rsidP="00112C85">
      <w:pPr>
        <w:autoSpaceDE w:val="0"/>
        <w:autoSpaceDN w:val="0"/>
        <w:adjustRightInd w:val="0"/>
        <w:spacing w:after="0"/>
        <w:jc w:val="both"/>
        <w:rPr>
          <w:rFonts w:ascii="Times New Roman" w:hAnsi="Times New Roman"/>
        </w:rPr>
      </w:pPr>
      <w:r w:rsidRPr="003C3EF1">
        <w:rPr>
          <w:rFonts w:ascii="Times New Roman" w:hAnsi="Times New Roman"/>
        </w:rPr>
        <w:t>For more information, please see Spire’s RMA Policy and Procedure.</w:t>
      </w:r>
    </w:p>
    <w:p w:rsidR="00B73F83" w:rsidRPr="003C3EF1" w:rsidRDefault="00B73F83" w:rsidP="00112C85">
      <w:pPr>
        <w:autoSpaceDE w:val="0"/>
        <w:autoSpaceDN w:val="0"/>
        <w:adjustRightInd w:val="0"/>
        <w:spacing w:after="0"/>
        <w:jc w:val="both"/>
        <w:rPr>
          <w:rFonts w:ascii="Times New Roman" w:hAnsi="Times New Roman"/>
        </w:rPr>
      </w:pPr>
    </w:p>
    <w:p w:rsidR="00B73F83" w:rsidRPr="003C3EF1" w:rsidRDefault="007F7353" w:rsidP="00112C85">
      <w:pPr>
        <w:pStyle w:val="Heading2"/>
        <w:spacing w:before="0"/>
        <w:jc w:val="both"/>
        <w:rPr>
          <w:rFonts w:ascii="Times New Roman" w:hAnsi="Times New Roman"/>
          <w:color w:val="auto"/>
          <w:sz w:val="24"/>
          <w:szCs w:val="24"/>
        </w:rPr>
      </w:pPr>
      <w:bookmarkStart w:id="243" w:name="_Toc486237371"/>
      <w:r>
        <w:rPr>
          <w:rFonts w:ascii="Times New Roman" w:hAnsi="Times New Roman"/>
          <w:color w:val="auto"/>
          <w:sz w:val="24"/>
          <w:szCs w:val="24"/>
        </w:rPr>
        <w:t>§9.</w:t>
      </w:r>
      <w:r w:rsidR="00B73F83" w:rsidRPr="003C3EF1">
        <w:rPr>
          <w:rFonts w:ascii="Times New Roman" w:hAnsi="Times New Roman"/>
          <w:color w:val="auto"/>
          <w:sz w:val="24"/>
          <w:szCs w:val="24"/>
        </w:rPr>
        <w:t>3 Software Upgrade Service</w:t>
      </w:r>
      <w:bookmarkEnd w:id="243"/>
    </w:p>
    <w:p w:rsidR="00B73F83" w:rsidRPr="003C3EF1" w:rsidRDefault="00B73F83" w:rsidP="00112C85">
      <w:pPr>
        <w:widowControl w:val="0"/>
        <w:spacing w:after="0"/>
        <w:jc w:val="both"/>
        <w:rPr>
          <w:rFonts w:ascii="Times New Roman" w:hAnsi="Times New Roman"/>
          <w:sz w:val="15"/>
          <w:szCs w:val="15"/>
        </w:rPr>
      </w:pPr>
    </w:p>
    <w:p w:rsidR="00A3310E" w:rsidRDefault="00FF0DE2" w:rsidP="00112C85">
      <w:pPr>
        <w:widowControl w:val="0"/>
        <w:spacing w:after="0"/>
        <w:jc w:val="both"/>
        <w:rPr>
          <w:rFonts w:ascii="Times New Roman" w:hAnsi="Times New Roman"/>
        </w:rPr>
      </w:pPr>
      <w:r w:rsidRPr="003C3EF1">
        <w:rPr>
          <w:rFonts w:ascii="Times New Roman" w:hAnsi="Times New Roman"/>
        </w:rPr>
        <w:t>Spire provides free</w:t>
      </w:r>
      <w:r w:rsidR="00B73F83" w:rsidRPr="003C3EF1">
        <w:rPr>
          <w:rFonts w:ascii="Times New Roman" w:hAnsi="Times New Roman"/>
        </w:rPr>
        <w:t xml:space="preserve"> software upgrade services. Please contact the manufacturer for software upgrade information. </w:t>
      </w:r>
    </w:p>
    <w:p w:rsidR="001D51D0" w:rsidRPr="003C3EF1" w:rsidRDefault="00B73F83" w:rsidP="00112C85">
      <w:pPr>
        <w:widowControl w:val="0"/>
        <w:spacing w:after="0"/>
        <w:jc w:val="both"/>
        <w:rPr>
          <w:rFonts w:ascii="Times New Roman" w:hAnsi="Times New Roman"/>
        </w:rPr>
      </w:pPr>
      <w:r w:rsidRPr="003C3EF1">
        <w:rPr>
          <w:rFonts w:ascii="Times New Roman" w:hAnsi="Times New Roman"/>
        </w:rPr>
        <w:t>You may also visit our technical support website at</w:t>
      </w:r>
      <w:r w:rsidR="00A3310E">
        <w:rPr>
          <w:rFonts w:ascii="Times New Roman" w:hAnsi="Times New Roman"/>
        </w:rPr>
        <w:t xml:space="preserve"> </w:t>
      </w:r>
      <w:r w:rsidRPr="003C3EF1">
        <w:rPr>
          <w:rFonts w:ascii="Times New Roman" w:hAnsi="Times New Roman"/>
        </w:rPr>
        <w:t>http://www</w:t>
      </w:r>
      <w:commentRangeStart w:id="244"/>
      <w:r w:rsidRPr="003C3EF1">
        <w:rPr>
          <w:rFonts w:ascii="Times New Roman" w:hAnsi="Times New Roman"/>
        </w:rPr>
        <w:t>.spiremt.com/support/</w:t>
      </w:r>
      <w:r w:rsidR="00D6212D">
        <w:rPr>
          <w:rFonts w:ascii="Times New Roman" w:hAnsi="Times New Roman"/>
        </w:rPr>
        <w:t>EF4</w:t>
      </w:r>
      <w:r w:rsidRPr="003C3EF1">
        <w:rPr>
          <w:rFonts w:ascii="Times New Roman" w:hAnsi="Times New Roman"/>
        </w:rPr>
        <w:t xml:space="preserve">0.html </w:t>
      </w:r>
      <w:commentRangeEnd w:id="244"/>
      <w:r w:rsidR="00D6212D">
        <w:rPr>
          <w:rStyle w:val="CommentReference"/>
        </w:rPr>
        <w:commentReference w:id="244"/>
      </w:r>
      <w:r w:rsidRPr="003C3EF1">
        <w:rPr>
          <w:rFonts w:ascii="Times New Roman" w:hAnsi="Times New Roman"/>
        </w:rPr>
        <w:t xml:space="preserve">for the latest downloads. </w:t>
      </w:r>
    </w:p>
    <w:p w:rsidR="00796C32" w:rsidRPr="003C3EF1" w:rsidRDefault="001D51D0" w:rsidP="00112C85">
      <w:pPr>
        <w:spacing w:after="0"/>
        <w:jc w:val="both"/>
        <w:rPr>
          <w:rFonts w:ascii="Times New Roman" w:hAnsi="Times New Roman"/>
        </w:rPr>
      </w:pPr>
      <w:r w:rsidRPr="003C3EF1">
        <w:rPr>
          <w:rFonts w:ascii="Times New Roman" w:hAnsi="Times New Roman"/>
        </w:rPr>
        <w:br w:type="page"/>
      </w:r>
    </w:p>
    <w:p w:rsidR="00470F33" w:rsidRPr="003C3EF1" w:rsidRDefault="00470F33" w:rsidP="00056529">
      <w:pPr>
        <w:pStyle w:val="Heading1"/>
        <w:numPr>
          <w:ilvl w:val="0"/>
          <w:numId w:val="13"/>
        </w:numPr>
        <w:jc w:val="center"/>
        <w:rPr>
          <w:rFonts w:ascii="Times New Roman" w:hAnsi="Times New Roman" w:cs="Times New Roman"/>
          <w:color w:val="auto"/>
          <w:sz w:val="40"/>
          <w:szCs w:val="40"/>
        </w:rPr>
      </w:pPr>
      <w:bookmarkStart w:id="245" w:name="_Toc486237372"/>
      <w:r w:rsidRPr="003C3EF1">
        <w:rPr>
          <w:rFonts w:ascii="Times New Roman" w:hAnsi="Times New Roman" w:cs="Times New Roman"/>
          <w:color w:val="auto"/>
          <w:sz w:val="40"/>
          <w:szCs w:val="40"/>
        </w:rPr>
        <w:lastRenderedPageBreak/>
        <w:t>Appendix</w:t>
      </w:r>
      <w:bookmarkEnd w:id="245"/>
    </w:p>
    <w:p w:rsidR="00470F33" w:rsidRPr="003C3EF1" w:rsidRDefault="00470F33" w:rsidP="000B651B">
      <w:pPr>
        <w:pStyle w:val="ListParagraph"/>
        <w:widowControl w:val="0"/>
        <w:spacing w:after="0"/>
        <w:rPr>
          <w:rFonts w:ascii="Times New Roman" w:hAnsi="Times New Roman"/>
        </w:rPr>
      </w:pPr>
    </w:p>
    <w:p w:rsidR="009C1395" w:rsidRPr="003C3EF1" w:rsidRDefault="007F7353" w:rsidP="00112C85">
      <w:pPr>
        <w:pStyle w:val="Heading2"/>
        <w:spacing w:before="0"/>
        <w:jc w:val="both"/>
        <w:rPr>
          <w:rFonts w:ascii="Times New Roman" w:hAnsi="Times New Roman"/>
          <w:color w:val="auto"/>
          <w:sz w:val="24"/>
          <w:szCs w:val="24"/>
        </w:rPr>
      </w:pPr>
      <w:bookmarkStart w:id="246" w:name="_Toc486237373"/>
      <w:r>
        <w:rPr>
          <w:rFonts w:ascii="Times New Roman" w:hAnsi="Times New Roman"/>
          <w:color w:val="auto"/>
          <w:sz w:val="24"/>
          <w:szCs w:val="24"/>
        </w:rPr>
        <w:t>§10.</w:t>
      </w:r>
      <w:r w:rsidR="00A92CCA" w:rsidRPr="003C3EF1">
        <w:rPr>
          <w:rFonts w:ascii="Times New Roman" w:hAnsi="Times New Roman"/>
          <w:color w:val="auto"/>
          <w:sz w:val="24"/>
          <w:szCs w:val="24"/>
        </w:rPr>
        <w:t xml:space="preserve">1 </w:t>
      </w:r>
      <w:r w:rsidR="00F763A2">
        <w:rPr>
          <w:rFonts w:ascii="Times New Roman" w:hAnsi="Times New Roman"/>
          <w:color w:val="auto"/>
          <w:sz w:val="24"/>
          <w:szCs w:val="24"/>
        </w:rPr>
        <w:t>Wiring Diagram and Outline Drawings</w:t>
      </w:r>
      <w:bookmarkEnd w:id="246"/>
      <w:r w:rsidR="00F763A2" w:rsidRPr="003C3EF1" w:rsidDel="00F763A2">
        <w:rPr>
          <w:rFonts w:ascii="Times New Roman" w:hAnsi="Times New Roman"/>
          <w:color w:val="auto"/>
          <w:sz w:val="24"/>
          <w:szCs w:val="24"/>
        </w:rPr>
        <w:t xml:space="preserve"> </w:t>
      </w:r>
    </w:p>
    <w:p w:rsidR="008A13AB" w:rsidRDefault="008A13AB" w:rsidP="008955B4">
      <w:pPr>
        <w:widowControl w:val="0"/>
        <w:spacing w:after="0"/>
        <w:jc w:val="both"/>
        <w:rPr>
          <w:rFonts w:ascii="Times New Roman" w:hAnsi="Times New Roman"/>
        </w:rPr>
      </w:pPr>
    </w:p>
    <w:p w:rsidR="008955B4" w:rsidRPr="00FA4E6A" w:rsidRDefault="008A13AB" w:rsidP="008955B4">
      <w:pPr>
        <w:widowControl w:val="0"/>
        <w:spacing w:after="0"/>
        <w:jc w:val="both"/>
        <w:rPr>
          <w:rFonts w:ascii="Times New Roman" w:hAnsi="Times New Roman"/>
        </w:rPr>
      </w:pPr>
      <w:r>
        <w:rPr>
          <w:rFonts w:ascii="Times New Roman" w:hAnsi="Times New Roman"/>
        </w:rPr>
        <w:t xml:space="preserve">Main Unit </w:t>
      </w:r>
      <w:r w:rsidR="00352084">
        <w:rPr>
          <w:rFonts w:ascii="Times New Roman" w:hAnsi="Times New Roman"/>
        </w:rPr>
        <w:t>O</w:t>
      </w:r>
      <w:r w:rsidR="008955B4">
        <w:rPr>
          <w:rFonts w:ascii="Times New Roman" w:hAnsi="Times New Roman"/>
        </w:rPr>
        <w:t xml:space="preserve">utline </w:t>
      </w:r>
      <w:r w:rsidR="00352084">
        <w:rPr>
          <w:rFonts w:ascii="Times New Roman" w:hAnsi="Times New Roman"/>
        </w:rPr>
        <w:t>D</w:t>
      </w:r>
      <w:r w:rsidR="008955B4">
        <w:rPr>
          <w:rFonts w:ascii="Times New Roman" w:hAnsi="Times New Roman"/>
        </w:rPr>
        <w:t>rawings:</w:t>
      </w:r>
    </w:p>
    <w:p w:rsidR="008955B4" w:rsidRDefault="008955B4" w:rsidP="008955B4">
      <w:pPr>
        <w:widowControl w:val="0"/>
        <w:spacing w:after="0"/>
        <w:jc w:val="both"/>
        <w:rPr>
          <w:rFonts w:ascii="Times New Roman" w:hAnsi="Times New Roman"/>
          <w:lang w:eastAsia="zh-CN"/>
        </w:rPr>
      </w:pPr>
    </w:p>
    <w:p w:rsidR="00F52188" w:rsidRDefault="0036705D" w:rsidP="00112C85">
      <w:pPr>
        <w:widowControl w:val="0"/>
        <w:spacing w:after="0"/>
        <w:jc w:val="both"/>
        <w:rPr>
          <w:rFonts w:ascii="Times New Roman" w:hAnsi="Times New Roman"/>
          <w:lang w:eastAsia="zh-CN"/>
        </w:rPr>
      </w:pPr>
      <w:r>
        <w:rPr>
          <w:rFonts w:ascii="Times New Roman" w:hAnsi="Times New Roman"/>
          <w:noProof/>
          <w:lang w:eastAsia="zh-CN"/>
        </w:rPr>
        <w:drawing>
          <wp:anchor distT="0" distB="0" distL="114300" distR="114300" simplePos="0" relativeHeight="251748864" behindDoc="0" locked="0" layoutInCell="1" allowOverlap="1">
            <wp:simplePos x="0" y="0"/>
            <wp:positionH relativeFrom="column">
              <wp:posOffset>2606675</wp:posOffset>
            </wp:positionH>
            <wp:positionV relativeFrom="paragraph">
              <wp:posOffset>66040</wp:posOffset>
            </wp:positionV>
            <wp:extent cx="2825115" cy="3244850"/>
            <wp:effectExtent l="19050" t="0" r="0" b="0"/>
            <wp:wrapNone/>
            <wp:docPr id="2220" name="图片 2219" descr="QQ截图2017052613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9" descr="QQ截图20170526132741"/>
                    <pic:cNvPicPr>
                      <a:picLocks noChangeAspect="1" noChangeArrowheads="1"/>
                    </pic:cNvPicPr>
                  </pic:nvPicPr>
                  <pic:blipFill>
                    <a:blip r:embed="rId45" cstate="print"/>
                    <a:srcRect/>
                    <a:stretch>
                      <a:fillRect/>
                    </a:stretch>
                  </pic:blipFill>
                  <pic:spPr bwMode="auto">
                    <a:xfrm>
                      <a:off x="0" y="0"/>
                      <a:ext cx="2825115" cy="3244850"/>
                    </a:xfrm>
                    <a:prstGeom prst="rect">
                      <a:avLst/>
                    </a:prstGeom>
                    <a:noFill/>
                    <a:ln w="9525">
                      <a:noFill/>
                      <a:miter lim="800000"/>
                      <a:headEnd/>
                      <a:tailEnd/>
                    </a:ln>
                    <a:effectLst/>
                  </pic:spPr>
                </pic:pic>
              </a:graphicData>
            </a:graphic>
          </wp:anchor>
        </w:drawing>
      </w:r>
    </w:p>
    <w:p w:rsidR="008955B4" w:rsidRDefault="0036705D" w:rsidP="00112C85">
      <w:pPr>
        <w:widowControl w:val="0"/>
        <w:spacing w:after="0"/>
        <w:jc w:val="both"/>
        <w:rPr>
          <w:rFonts w:ascii="Times New Roman" w:hAnsi="Times New Roman"/>
          <w:lang w:eastAsia="zh-CN"/>
        </w:rPr>
      </w:pPr>
      <w:r>
        <w:rPr>
          <w:rFonts w:ascii="Times New Roman" w:hAnsi="Times New Roman" w:hint="eastAsia"/>
          <w:noProof/>
          <w:lang w:eastAsia="zh-CN"/>
        </w:rPr>
        <w:drawing>
          <wp:inline distT="0" distB="0" distL="0" distR="0">
            <wp:extent cx="2409190" cy="3212465"/>
            <wp:effectExtent l="0" t="0" r="0" b="0"/>
            <wp:docPr id="26" name="图片 65" descr="EF40--主机外观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F40--主机外观副本"/>
                    <pic:cNvPicPr>
                      <a:picLocks noChangeAspect="1" noChangeArrowheads="1"/>
                    </pic:cNvPicPr>
                  </pic:nvPicPr>
                  <pic:blipFill>
                    <a:blip r:embed="rId46" cstate="print"/>
                    <a:srcRect/>
                    <a:stretch>
                      <a:fillRect/>
                    </a:stretch>
                  </pic:blipFill>
                  <pic:spPr bwMode="auto">
                    <a:xfrm>
                      <a:off x="0" y="0"/>
                      <a:ext cx="2409190" cy="3212465"/>
                    </a:xfrm>
                    <a:prstGeom prst="rect">
                      <a:avLst/>
                    </a:prstGeom>
                    <a:noFill/>
                    <a:ln w="9525">
                      <a:noFill/>
                      <a:miter lim="800000"/>
                      <a:headEnd/>
                      <a:tailEnd/>
                    </a:ln>
                  </pic:spPr>
                </pic:pic>
              </a:graphicData>
            </a:graphic>
          </wp:inline>
        </w:drawing>
      </w:r>
    </w:p>
    <w:p w:rsidR="008955B4" w:rsidRDefault="008955B4" w:rsidP="00112C85">
      <w:pPr>
        <w:widowControl w:val="0"/>
        <w:spacing w:after="0"/>
        <w:jc w:val="both"/>
        <w:rPr>
          <w:rFonts w:ascii="Times New Roman" w:hAnsi="Times New Roman"/>
          <w:lang w:eastAsia="zh-CN"/>
        </w:rPr>
      </w:pPr>
    </w:p>
    <w:p w:rsidR="008955B4" w:rsidRDefault="008955B4" w:rsidP="00112C85">
      <w:pPr>
        <w:widowControl w:val="0"/>
        <w:spacing w:after="0"/>
        <w:jc w:val="both"/>
        <w:rPr>
          <w:rFonts w:ascii="Times New Roman" w:hAnsi="Times New Roman"/>
          <w:lang w:eastAsia="zh-CN"/>
        </w:rPr>
      </w:pPr>
    </w:p>
    <w:p w:rsidR="00A62D59" w:rsidRDefault="00A62D59" w:rsidP="00112C85">
      <w:pPr>
        <w:widowControl w:val="0"/>
        <w:spacing w:after="0"/>
        <w:jc w:val="both"/>
        <w:rPr>
          <w:rFonts w:ascii="Times New Roman" w:hAnsi="Times New Roman"/>
          <w:lang w:eastAsia="zh-CN"/>
        </w:rPr>
      </w:pPr>
    </w:p>
    <w:p w:rsidR="00A62D59" w:rsidRDefault="00352084" w:rsidP="00112C85">
      <w:pPr>
        <w:widowControl w:val="0"/>
        <w:spacing w:after="0"/>
        <w:jc w:val="both"/>
        <w:rPr>
          <w:rFonts w:ascii="Times New Roman" w:hAnsi="Times New Roman"/>
          <w:lang w:eastAsia="zh-CN"/>
        </w:rPr>
      </w:pPr>
      <w:r>
        <w:rPr>
          <w:rFonts w:ascii="Times New Roman" w:hAnsi="Times New Roman"/>
          <w:lang w:eastAsia="zh-CN"/>
        </w:rPr>
        <w:t>Wiring Terminal Block</w:t>
      </w:r>
    </w:p>
    <w:p w:rsidR="00A62D59" w:rsidRDefault="00A62D59" w:rsidP="00112C85">
      <w:pPr>
        <w:widowControl w:val="0"/>
        <w:spacing w:after="0"/>
        <w:jc w:val="both"/>
        <w:rPr>
          <w:rFonts w:ascii="Times New Roman" w:hAnsi="Times New Roman"/>
          <w:lang w:eastAsia="zh-CN"/>
        </w:rPr>
      </w:pPr>
    </w:p>
    <w:p w:rsidR="00F52188" w:rsidRDefault="0036705D" w:rsidP="00A62D59">
      <w:pPr>
        <w:tabs>
          <w:tab w:val="left" w:pos="1102"/>
        </w:tabs>
        <w:spacing w:before="120" w:after="120"/>
        <w:ind w:left="180"/>
        <w:rPr>
          <w:rFonts w:ascii="Times New Roman" w:hAnsi="Times New Roman"/>
          <w:lang w:eastAsia="zh-CN"/>
        </w:rPr>
      </w:pPr>
      <w:r>
        <w:rPr>
          <w:rFonts w:ascii="Times New Roman" w:hAnsi="Times New Roman" w:hint="eastAsia"/>
          <w:noProof/>
          <w:lang w:eastAsia="zh-CN"/>
        </w:rPr>
        <w:drawing>
          <wp:inline distT="0" distB="0" distL="0" distR="0">
            <wp:extent cx="5096510" cy="2409190"/>
            <wp:effectExtent l="19050" t="0" r="8890" b="0"/>
            <wp:docPr id="27" name="图片 66" descr="QQ截图2017052613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70526133331"/>
                    <pic:cNvPicPr>
                      <a:picLocks noChangeAspect="1" noChangeArrowheads="1"/>
                    </pic:cNvPicPr>
                  </pic:nvPicPr>
                  <pic:blipFill>
                    <a:blip r:embed="rId47" cstate="print"/>
                    <a:srcRect/>
                    <a:stretch>
                      <a:fillRect/>
                    </a:stretch>
                  </pic:blipFill>
                  <pic:spPr bwMode="auto">
                    <a:xfrm>
                      <a:off x="0" y="0"/>
                      <a:ext cx="5096510" cy="2409190"/>
                    </a:xfrm>
                    <a:prstGeom prst="rect">
                      <a:avLst/>
                    </a:prstGeom>
                    <a:noFill/>
                    <a:ln w="9525">
                      <a:noFill/>
                      <a:miter lim="800000"/>
                      <a:headEnd/>
                      <a:tailEnd/>
                    </a:ln>
                  </pic:spPr>
                </pic:pic>
              </a:graphicData>
            </a:graphic>
          </wp:inline>
        </w:drawing>
      </w:r>
    </w:p>
    <w:p w:rsidR="00F52188" w:rsidRPr="00056529" w:rsidRDefault="00F52188" w:rsidP="00F52188">
      <w:pPr>
        <w:autoSpaceDE w:val="0"/>
        <w:autoSpaceDN w:val="0"/>
        <w:adjustRightInd w:val="0"/>
        <w:spacing w:before="120"/>
        <w:ind w:left="180"/>
        <w:rPr>
          <w:rFonts w:ascii="Times New Roman" w:eastAsia="STKaiti" w:hAnsi="Times New Roman"/>
        </w:rPr>
      </w:pPr>
    </w:p>
    <w:p w:rsidR="00352084" w:rsidRDefault="00352084" w:rsidP="00F52188">
      <w:pPr>
        <w:autoSpaceDE w:val="0"/>
        <w:autoSpaceDN w:val="0"/>
        <w:adjustRightInd w:val="0"/>
        <w:spacing w:before="240" w:after="120"/>
        <w:ind w:left="720"/>
        <w:rPr>
          <w:rFonts w:ascii="Times New Roman" w:eastAsia="STKaiti" w:hAnsi="Times New Roman"/>
        </w:rPr>
      </w:pPr>
    </w:p>
    <w:p w:rsidR="00702494" w:rsidRPr="00702494" w:rsidRDefault="00702494" w:rsidP="00702494">
      <w:pPr>
        <w:spacing w:before="120" w:after="120"/>
        <w:ind w:left="180"/>
        <w:jc w:val="center"/>
        <w:rPr>
          <w:rFonts w:ascii="Times New Roman" w:hAnsi="Times New Roman"/>
          <w:b/>
          <w:sz w:val="32"/>
          <w:szCs w:val="32"/>
        </w:rPr>
      </w:pPr>
      <w:r w:rsidRPr="00702494">
        <w:rPr>
          <w:rFonts w:ascii="Times New Roman" w:hAnsi="Times New Roman"/>
          <w:b/>
          <w:sz w:val="32"/>
          <w:szCs w:val="32"/>
        </w:rPr>
        <w:lastRenderedPageBreak/>
        <w:t>EF40 Sta</w:t>
      </w:r>
      <w:r>
        <w:rPr>
          <w:rFonts w:ascii="Times New Roman" w:hAnsi="Times New Roman"/>
          <w:b/>
          <w:sz w:val="32"/>
          <w:szCs w:val="32"/>
        </w:rPr>
        <w:t>r</w:t>
      </w:r>
      <w:r w:rsidRPr="00702494">
        <w:rPr>
          <w:rFonts w:ascii="Times New Roman" w:hAnsi="Times New Roman"/>
          <w:b/>
          <w:sz w:val="32"/>
          <w:szCs w:val="32"/>
        </w:rPr>
        <w:t>tup</w:t>
      </w:r>
    </w:p>
    <w:p w:rsidR="00352084" w:rsidRDefault="00352084" w:rsidP="00352084">
      <w:pPr>
        <w:spacing w:before="120" w:after="120"/>
        <w:ind w:left="180"/>
        <w:rPr>
          <w:rFonts w:ascii="Times New Roman" w:hAnsi="Times New Roman"/>
        </w:rPr>
      </w:pPr>
      <w:r w:rsidRPr="00056529">
        <w:rPr>
          <w:rFonts w:ascii="Times New Roman" w:hAnsi="Times New Roman"/>
        </w:rPr>
        <w:t xml:space="preserve">Open the main </w:t>
      </w:r>
      <w:proofErr w:type="gramStart"/>
      <w:r w:rsidRPr="00056529">
        <w:rPr>
          <w:rFonts w:ascii="Times New Roman" w:hAnsi="Times New Roman"/>
        </w:rPr>
        <w:t>unit cover</w:t>
      </w:r>
      <w:proofErr w:type="gramEnd"/>
      <w:r w:rsidR="00C96816">
        <w:rPr>
          <w:rFonts w:ascii="Times New Roman" w:hAnsi="Times New Roman"/>
        </w:rPr>
        <w:t xml:space="preserve"> using the 5mm hex wrench</w:t>
      </w:r>
      <w:r w:rsidR="00C66F1B">
        <w:rPr>
          <w:rFonts w:ascii="Times New Roman" w:hAnsi="Times New Roman"/>
        </w:rPr>
        <w:t xml:space="preserve"> (4 screws)</w:t>
      </w:r>
      <w:r w:rsidRPr="00056529">
        <w:rPr>
          <w:rFonts w:ascii="Times New Roman" w:hAnsi="Times New Roman"/>
        </w:rPr>
        <w:t xml:space="preserve">. </w:t>
      </w:r>
    </w:p>
    <w:p w:rsidR="00352084" w:rsidRDefault="00352084" w:rsidP="00352084">
      <w:pPr>
        <w:spacing w:before="120" w:after="120"/>
        <w:ind w:left="180"/>
        <w:rPr>
          <w:rFonts w:ascii="Times New Roman" w:hAnsi="Times New Roman"/>
        </w:rPr>
      </w:pPr>
      <w:r w:rsidRPr="00056529">
        <w:rPr>
          <w:rFonts w:ascii="Times New Roman" w:hAnsi="Times New Roman"/>
        </w:rPr>
        <w:t xml:space="preserve">Wire the </w:t>
      </w:r>
      <w:r w:rsidRPr="00E872BD">
        <w:rPr>
          <w:rFonts w:ascii="Times New Roman" w:hAnsi="Times New Roman"/>
        </w:rPr>
        <w:t xml:space="preserve">power supply </w:t>
      </w:r>
      <w:r>
        <w:rPr>
          <w:rFonts w:ascii="Times New Roman" w:hAnsi="Times New Roman"/>
        </w:rPr>
        <w:t xml:space="preserve">cable </w:t>
      </w:r>
      <w:r w:rsidRPr="00E872BD">
        <w:rPr>
          <w:rFonts w:ascii="Times New Roman" w:hAnsi="Times New Roman"/>
        </w:rPr>
        <w:t>and the transducer</w:t>
      </w:r>
      <w:r>
        <w:rPr>
          <w:rFonts w:ascii="Times New Roman" w:hAnsi="Times New Roman"/>
        </w:rPr>
        <w:t xml:space="preserve"> cables</w:t>
      </w:r>
      <w:r w:rsidRPr="00E872BD">
        <w:rPr>
          <w:rFonts w:ascii="Times New Roman" w:hAnsi="Times New Roman"/>
        </w:rPr>
        <w:t xml:space="preserve"> a</w:t>
      </w:r>
      <w:r w:rsidRPr="0073593E">
        <w:rPr>
          <w:rFonts w:ascii="Times New Roman" w:hAnsi="Times New Roman"/>
        </w:rPr>
        <w:t>ccord</w:t>
      </w:r>
      <w:r w:rsidRPr="00934A83">
        <w:rPr>
          <w:rFonts w:ascii="Times New Roman" w:hAnsi="Times New Roman"/>
        </w:rPr>
        <w:t>ing</w:t>
      </w:r>
      <w:r w:rsidRPr="00056529">
        <w:rPr>
          <w:rFonts w:ascii="Times New Roman" w:hAnsi="Times New Roman"/>
        </w:rPr>
        <w:t xml:space="preserve"> the above wiring diagram. After wiring is done, </w:t>
      </w:r>
      <w:r>
        <w:rPr>
          <w:rFonts w:ascii="Times New Roman" w:hAnsi="Times New Roman"/>
        </w:rPr>
        <w:t>close the</w:t>
      </w:r>
      <w:r w:rsidRPr="00056529">
        <w:rPr>
          <w:rFonts w:ascii="Times New Roman" w:hAnsi="Times New Roman"/>
        </w:rPr>
        <w:t xml:space="preserve"> </w:t>
      </w:r>
      <w:r>
        <w:rPr>
          <w:rFonts w:ascii="Times New Roman" w:hAnsi="Times New Roman"/>
        </w:rPr>
        <w:t xml:space="preserve">enclosure cover. Note, </w:t>
      </w:r>
      <w:r w:rsidRPr="00C66F1B">
        <w:rPr>
          <w:rFonts w:ascii="Times New Roman" w:hAnsi="Times New Roman"/>
          <w:b/>
        </w:rPr>
        <w:t>you can wire only one power source</w:t>
      </w:r>
      <w:r>
        <w:rPr>
          <w:rFonts w:ascii="Times New Roman" w:hAnsi="Times New Roman"/>
        </w:rPr>
        <w:t>, either 24VDC or 90-2</w:t>
      </w:r>
      <w:r w:rsidR="005E4711">
        <w:rPr>
          <w:rFonts w:ascii="Times New Roman" w:hAnsi="Times New Roman"/>
        </w:rPr>
        <w:t>6</w:t>
      </w:r>
      <w:r>
        <w:rPr>
          <w:rFonts w:ascii="Times New Roman" w:hAnsi="Times New Roman"/>
        </w:rPr>
        <w:t>0VAC.</w:t>
      </w:r>
      <w:r w:rsidR="00C66F1B">
        <w:rPr>
          <w:rFonts w:ascii="Times New Roman" w:hAnsi="Times New Roman"/>
        </w:rPr>
        <w:t xml:space="preserve"> </w:t>
      </w:r>
      <w:proofErr w:type="gramStart"/>
      <w:r w:rsidR="00C66F1B" w:rsidRPr="00C66F1B">
        <w:rPr>
          <w:rFonts w:ascii="Times New Roman" w:hAnsi="Times New Roman"/>
          <w:b/>
        </w:rPr>
        <w:t>( Note</w:t>
      </w:r>
      <w:proofErr w:type="gramEnd"/>
      <w:r w:rsidR="00C66F1B" w:rsidRPr="00C66F1B">
        <w:rPr>
          <w:rFonts w:ascii="Times New Roman" w:hAnsi="Times New Roman"/>
          <w:b/>
        </w:rPr>
        <w:t xml:space="preserve">: </w:t>
      </w:r>
      <w:r w:rsidR="00C66F1B">
        <w:rPr>
          <w:rFonts w:ascii="Times New Roman" w:hAnsi="Times New Roman"/>
          <w:b/>
        </w:rPr>
        <w:t xml:space="preserve">The </w:t>
      </w:r>
      <w:r w:rsidR="00C66F1B" w:rsidRPr="00C66F1B">
        <w:rPr>
          <w:rFonts w:ascii="Times New Roman" w:hAnsi="Times New Roman"/>
          <w:b/>
        </w:rPr>
        <w:t>meter come</w:t>
      </w:r>
      <w:r w:rsidR="00C66F1B">
        <w:rPr>
          <w:rFonts w:ascii="Times New Roman" w:hAnsi="Times New Roman"/>
          <w:b/>
        </w:rPr>
        <w:t>s</w:t>
      </w:r>
      <w:r w:rsidR="00C66F1B" w:rsidRPr="00C66F1B">
        <w:rPr>
          <w:rFonts w:ascii="Times New Roman" w:hAnsi="Times New Roman"/>
          <w:b/>
        </w:rPr>
        <w:t xml:space="preserve"> pre-wired in most cases</w:t>
      </w:r>
      <w:r w:rsidR="00C66F1B">
        <w:rPr>
          <w:rFonts w:ascii="Times New Roman" w:hAnsi="Times New Roman"/>
          <w:b/>
        </w:rPr>
        <w:t>.</w:t>
      </w:r>
      <w:r w:rsidR="00C66F1B">
        <w:rPr>
          <w:rFonts w:ascii="Times New Roman" w:hAnsi="Times New Roman"/>
        </w:rPr>
        <w:t>)</w:t>
      </w:r>
    </w:p>
    <w:p w:rsidR="00352084" w:rsidRDefault="001572BE" w:rsidP="00352084">
      <w:pPr>
        <w:autoSpaceDE w:val="0"/>
        <w:autoSpaceDN w:val="0"/>
        <w:adjustRightInd w:val="0"/>
        <w:ind w:left="180"/>
        <w:rPr>
          <w:rFonts w:ascii="Times New Roman" w:hAnsi="Times New Roman"/>
        </w:rPr>
      </w:pPr>
      <w:r>
        <w:rPr>
          <w:rFonts w:ascii="Times New Roman" w:hAnsi="Times New Roman"/>
        </w:rPr>
        <w:t>Connect to</w:t>
      </w:r>
      <w:r w:rsidR="00352084" w:rsidRPr="00056529">
        <w:rPr>
          <w:rFonts w:ascii="Times New Roman" w:hAnsi="Times New Roman"/>
        </w:rPr>
        <w:t xml:space="preserve"> </w:t>
      </w:r>
      <w:r>
        <w:rPr>
          <w:rFonts w:ascii="Times New Roman" w:hAnsi="Times New Roman"/>
        </w:rPr>
        <w:t xml:space="preserve">and turn on </w:t>
      </w:r>
      <w:r w:rsidR="00352084" w:rsidRPr="00056529">
        <w:rPr>
          <w:rFonts w:ascii="Times New Roman" w:hAnsi="Times New Roman"/>
        </w:rPr>
        <w:t xml:space="preserve">the power </w:t>
      </w:r>
      <w:r w:rsidR="00352084">
        <w:rPr>
          <w:rFonts w:ascii="Times New Roman" w:hAnsi="Times New Roman"/>
        </w:rPr>
        <w:t>supply</w:t>
      </w:r>
      <w:r w:rsidR="00352084" w:rsidRPr="00056529">
        <w:rPr>
          <w:rFonts w:ascii="Times New Roman" w:hAnsi="Times New Roman"/>
        </w:rPr>
        <w:t xml:space="preserve">. The meter will </w:t>
      </w:r>
      <w:r w:rsidR="00C96816">
        <w:rPr>
          <w:rFonts w:ascii="Times New Roman" w:hAnsi="Times New Roman"/>
        </w:rPr>
        <w:t>start</w:t>
      </w:r>
      <w:r w:rsidR="00352084" w:rsidRPr="00056529">
        <w:rPr>
          <w:rFonts w:ascii="Times New Roman" w:hAnsi="Times New Roman"/>
        </w:rPr>
        <w:t xml:space="preserve"> immediately. It goes through a self-checking process to make sure everything is working properly. After a few seconds, </w:t>
      </w:r>
      <w:r w:rsidR="00C24202">
        <w:rPr>
          <w:rFonts w:ascii="Times New Roman" w:hAnsi="Times New Roman"/>
        </w:rPr>
        <w:t xml:space="preserve">the </w:t>
      </w:r>
      <w:r w:rsidR="00352084" w:rsidRPr="00056529">
        <w:rPr>
          <w:rFonts w:ascii="Times New Roman" w:hAnsi="Times New Roman"/>
        </w:rPr>
        <w:t xml:space="preserve">main unit will enter into </w:t>
      </w:r>
      <w:r w:rsidR="003D3787">
        <w:rPr>
          <w:rFonts w:ascii="Times New Roman" w:hAnsi="Times New Roman"/>
        </w:rPr>
        <w:t xml:space="preserve">the </w:t>
      </w:r>
      <w:r w:rsidR="00352084" w:rsidRPr="00056529">
        <w:rPr>
          <w:rFonts w:ascii="Times New Roman" w:hAnsi="Times New Roman"/>
        </w:rPr>
        <w:t>normal working status.</w:t>
      </w:r>
    </w:p>
    <w:p w:rsidR="004F479F" w:rsidRDefault="004F479F" w:rsidP="00352084">
      <w:pPr>
        <w:autoSpaceDE w:val="0"/>
        <w:autoSpaceDN w:val="0"/>
        <w:adjustRightInd w:val="0"/>
        <w:ind w:left="180"/>
        <w:rPr>
          <w:rFonts w:ascii="Times New Roman" w:hAnsi="Times New Roman"/>
        </w:rPr>
      </w:pPr>
    </w:p>
    <w:p w:rsidR="004F479F" w:rsidRPr="004F479F" w:rsidRDefault="004F479F" w:rsidP="004F479F">
      <w:pPr>
        <w:autoSpaceDE w:val="0"/>
        <w:autoSpaceDN w:val="0"/>
        <w:adjustRightInd w:val="0"/>
        <w:ind w:left="180"/>
        <w:jc w:val="center"/>
        <w:rPr>
          <w:rFonts w:ascii="Times New Roman" w:hAnsi="Times New Roman"/>
          <w:b/>
        </w:rPr>
      </w:pPr>
      <w:r w:rsidRPr="004F479F">
        <w:rPr>
          <w:rFonts w:ascii="Times New Roman" w:hAnsi="Times New Roman"/>
          <w:b/>
        </w:rPr>
        <w:t>Sample screen with</w:t>
      </w:r>
      <w:r>
        <w:rPr>
          <w:rFonts w:ascii="Times New Roman" w:hAnsi="Times New Roman"/>
          <w:b/>
        </w:rPr>
        <w:t>out</w:t>
      </w:r>
      <w:r w:rsidRPr="004F479F">
        <w:rPr>
          <w:rFonts w:ascii="Times New Roman" w:hAnsi="Times New Roman"/>
          <w:b/>
        </w:rPr>
        <w:t xml:space="preserve"> transducer </w:t>
      </w:r>
      <w:r>
        <w:rPr>
          <w:rFonts w:ascii="Times New Roman" w:hAnsi="Times New Roman"/>
          <w:b/>
        </w:rPr>
        <w:t>installed on the</w:t>
      </w:r>
      <w:r w:rsidRPr="004F479F">
        <w:rPr>
          <w:rFonts w:ascii="Times New Roman" w:hAnsi="Times New Roman"/>
          <w:b/>
        </w:rPr>
        <w:t xml:space="preserve"> pipe</w:t>
      </w:r>
    </w:p>
    <w:p w:rsidR="00F52188" w:rsidRPr="00056529" w:rsidRDefault="00C553A7" w:rsidP="004F479F">
      <w:pPr>
        <w:autoSpaceDE w:val="0"/>
        <w:autoSpaceDN w:val="0"/>
        <w:adjustRightInd w:val="0"/>
        <w:spacing w:before="240" w:after="120"/>
        <w:ind w:left="720"/>
        <w:jc w:val="center"/>
        <w:rPr>
          <w:rFonts w:ascii="Times New Roman" w:hAnsi="Times New Roman"/>
        </w:rPr>
      </w:pPr>
      <w:ins w:id="247" w:author="Robert Goss" w:date="2017-08-10T16:15:00Z">
        <w:r>
          <w:rPr>
            <w:rFonts w:ascii="Times New Roman" w:hAnsi="Times New Roman"/>
            <w:noProof/>
            <w:lang w:eastAsia="zh-CN"/>
          </w:rPr>
          <w:drawing>
            <wp:inline distT="0" distB="0" distL="0" distR="0">
              <wp:extent cx="2149945" cy="1128951"/>
              <wp:effectExtent l="19050" t="0" r="2705" b="0"/>
              <wp:docPr id="3" name="Picture 2" descr="Firs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Window.jpg"/>
                      <pic:cNvPicPr/>
                    </pic:nvPicPr>
                    <pic:blipFill>
                      <a:blip r:embed="rId48" cstate="print"/>
                      <a:stretch>
                        <a:fillRect/>
                      </a:stretch>
                    </pic:blipFill>
                    <pic:spPr>
                      <a:xfrm>
                        <a:off x="0" y="0"/>
                        <a:ext cx="2149686" cy="1128815"/>
                      </a:xfrm>
                      <a:prstGeom prst="rect">
                        <a:avLst/>
                      </a:prstGeom>
                    </pic:spPr>
                  </pic:pic>
                </a:graphicData>
              </a:graphic>
            </wp:inline>
          </w:drawing>
        </w:r>
      </w:ins>
    </w:p>
    <w:p w:rsidR="00F52188" w:rsidRPr="00B87EA1" w:rsidRDefault="00F52188" w:rsidP="00112C85">
      <w:pPr>
        <w:widowControl w:val="0"/>
        <w:spacing w:after="0"/>
        <w:jc w:val="both"/>
        <w:rPr>
          <w:rFonts w:ascii="Times New Roman" w:hAnsi="Times New Roman"/>
        </w:rPr>
      </w:pPr>
    </w:p>
    <w:p w:rsidR="00F52188" w:rsidRDefault="00F52188" w:rsidP="00112C85">
      <w:pPr>
        <w:widowControl w:val="0"/>
        <w:spacing w:after="0"/>
        <w:jc w:val="both"/>
        <w:rPr>
          <w:rFonts w:ascii="Times New Roman" w:hAnsi="Times New Roman"/>
        </w:rPr>
      </w:pPr>
    </w:p>
    <w:p w:rsidR="008955B4" w:rsidRPr="00B87EA1" w:rsidRDefault="008955B4" w:rsidP="00112C85">
      <w:pPr>
        <w:widowControl w:val="0"/>
        <w:spacing w:after="0"/>
        <w:jc w:val="both"/>
        <w:rPr>
          <w:rFonts w:ascii="Times New Roman" w:hAnsi="Times New Roman"/>
        </w:rPr>
      </w:pPr>
    </w:p>
    <w:p w:rsidR="008955B4" w:rsidRDefault="008955B4" w:rsidP="00112C85">
      <w:pPr>
        <w:widowControl w:val="0"/>
        <w:spacing w:after="0"/>
        <w:jc w:val="both"/>
        <w:rPr>
          <w:rFonts w:ascii="Times New Roman" w:hAnsi="Times New Roman"/>
        </w:rPr>
      </w:pPr>
    </w:p>
    <w:p w:rsidR="008955B4" w:rsidRDefault="008955B4" w:rsidP="00112C85">
      <w:pPr>
        <w:widowControl w:val="0"/>
        <w:spacing w:after="0"/>
        <w:jc w:val="both"/>
        <w:rPr>
          <w:rFonts w:ascii="Times New Roman" w:hAnsi="Times New Roman"/>
        </w:rPr>
      </w:pPr>
    </w:p>
    <w:p w:rsidR="008955B4" w:rsidRPr="00B87EA1" w:rsidRDefault="008955B4" w:rsidP="00112C85">
      <w:pPr>
        <w:widowControl w:val="0"/>
        <w:spacing w:after="0"/>
        <w:jc w:val="both"/>
        <w:rPr>
          <w:rFonts w:ascii="Times New Roman" w:hAnsi="Times New Roman"/>
        </w:rPr>
      </w:pPr>
    </w:p>
    <w:p w:rsidR="00C47D61" w:rsidRDefault="00C47D61" w:rsidP="00112C85">
      <w:pPr>
        <w:widowControl w:val="0"/>
        <w:spacing w:after="0"/>
        <w:jc w:val="both"/>
        <w:rPr>
          <w:rFonts w:ascii="Times New Roman" w:hAnsi="Times New Roman"/>
          <w:lang w:eastAsia="zh-CN"/>
        </w:rPr>
      </w:pPr>
      <w:r w:rsidRPr="003C3EF1">
        <w:rPr>
          <w:rFonts w:ascii="Times New Roman" w:hAnsi="Times New Roman"/>
        </w:rPr>
        <w:t>.</w:t>
      </w:r>
    </w:p>
    <w:p w:rsidR="00710FE2" w:rsidRDefault="00710FE2" w:rsidP="00112C85">
      <w:pPr>
        <w:widowControl w:val="0"/>
        <w:spacing w:after="0"/>
        <w:jc w:val="both"/>
        <w:rPr>
          <w:rFonts w:ascii="Times New Roman" w:hAnsi="Times New Roman"/>
          <w:lang w:eastAsia="zh-CN"/>
        </w:rPr>
      </w:pPr>
    </w:p>
    <w:p w:rsidR="00F763A2" w:rsidRDefault="00F763A2" w:rsidP="00112C85">
      <w:pPr>
        <w:widowControl w:val="0"/>
        <w:spacing w:after="0"/>
        <w:jc w:val="both"/>
        <w:rPr>
          <w:rFonts w:ascii="Times New Roman" w:hAnsi="Times New Roman"/>
          <w:lang w:eastAsia="zh-CN"/>
        </w:rPr>
      </w:pPr>
    </w:p>
    <w:p w:rsidR="00F763A2" w:rsidRDefault="00352084" w:rsidP="00112C85">
      <w:pPr>
        <w:widowControl w:val="0"/>
        <w:spacing w:after="0"/>
        <w:jc w:val="both"/>
        <w:rPr>
          <w:rFonts w:ascii="Times New Roman" w:hAnsi="Times New Roman"/>
          <w:lang w:eastAsia="zh-CN"/>
        </w:rPr>
      </w:pPr>
      <w:r>
        <w:rPr>
          <w:rFonts w:ascii="Times New Roman" w:hAnsi="Times New Roman"/>
          <w:lang w:eastAsia="zh-CN"/>
        </w:rPr>
        <w:br w:type="page"/>
      </w:r>
    </w:p>
    <w:p w:rsidR="00F763A2" w:rsidRPr="003C3EF1" w:rsidRDefault="00F763A2" w:rsidP="00112C85">
      <w:pPr>
        <w:widowControl w:val="0"/>
        <w:spacing w:after="0"/>
        <w:jc w:val="both"/>
        <w:rPr>
          <w:rFonts w:ascii="Times New Roman" w:hAnsi="Times New Roman"/>
          <w:lang w:eastAsia="zh-CN"/>
        </w:rPr>
      </w:pPr>
    </w:p>
    <w:p w:rsidR="005E0D66" w:rsidRPr="003C3EF1" w:rsidRDefault="007F7353" w:rsidP="00112C85">
      <w:pPr>
        <w:pStyle w:val="Heading2"/>
        <w:spacing w:before="0"/>
        <w:jc w:val="both"/>
        <w:rPr>
          <w:rFonts w:ascii="Times New Roman" w:hAnsi="Times New Roman"/>
          <w:color w:val="auto"/>
          <w:sz w:val="24"/>
          <w:szCs w:val="24"/>
        </w:rPr>
      </w:pPr>
      <w:bookmarkStart w:id="248" w:name="_Toc486237374"/>
      <w:r>
        <w:rPr>
          <w:rFonts w:ascii="Times New Roman" w:hAnsi="Times New Roman"/>
          <w:color w:val="auto"/>
          <w:sz w:val="24"/>
          <w:szCs w:val="24"/>
        </w:rPr>
        <w:t>§10.</w:t>
      </w:r>
      <w:r w:rsidR="005E0D66" w:rsidRPr="003C3EF1">
        <w:rPr>
          <w:rFonts w:ascii="Times New Roman" w:hAnsi="Times New Roman"/>
          <w:color w:val="auto"/>
          <w:sz w:val="24"/>
          <w:szCs w:val="24"/>
        </w:rPr>
        <w:t>2 Transducer Installation Guide</w:t>
      </w:r>
      <w:bookmarkEnd w:id="248"/>
    </w:p>
    <w:p w:rsidR="005E0D66" w:rsidRPr="003C3EF1" w:rsidRDefault="005E0D66" w:rsidP="00112C85">
      <w:pPr>
        <w:autoSpaceDE w:val="0"/>
        <w:autoSpaceDN w:val="0"/>
        <w:adjustRightInd w:val="0"/>
        <w:spacing w:after="0"/>
        <w:ind w:firstLine="810"/>
        <w:jc w:val="both"/>
        <w:rPr>
          <w:rFonts w:ascii="Times New Roman" w:hAnsi="Times New Roman"/>
          <w:b/>
          <w:sz w:val="28"/>
          <w:szCs w:val="28"/>
        </w:rPr>
      </w:pPr>
    </w:p>
    <w:p w:rsidR="005E0D66" w:rsidRPr="003C3EF1" w:rsidRDefault="007F7353" w:rsidP="00112C85">
      <w:pPr>
        <w:pStyle w:val="Heading3"/>
        <w:spacing w:before="0"/>
        <w:jc w:val="both"/>
        <w:rPr>
          <w:rFonts w:ascii="Times New Roman" w:hAnsi="Times New Roman"/>
          <w:color w:val="auto"/>
          <w:sz w:val="24"/>
          <w:szCs w:val="24"/>
        </w:rPr>
      </w:pPr>
      <w:bookmarkStart w:id="249" w:name="_Toc486237375"/>
      <w:r>
        <w:rPr>
          <w:rFonts w:ascii="Times New Roman" w:hAnsi="Times New Roman"/>
          <w:color w:val="auto"/>
          <w:sz w:val="24"/>
          <w:szCs w:val="24"/>
        </w:rPr>
        <w:t>§10.</w:t>
      </w:r>
      <w:r w:rsidR="008523C4" w:rsidRPr="003C3EF1">
        <w:rPr>
          <w:rFonts w:ascii="Times New Roman" w:hAnsi="Times New Roman"/>
          <w:color w:val="auto"/>
          <w:sz w:val="24"/>
          <w:szCs w:val="24"/>
        </w:rPr>
        <w:t>2.A</w:t>
      </w:r>
      <w:r w:rsidR="005E0D66" w:rsidRPr="003C3EF1">
        <w:rPr>
          <w:rFonts w:ascii="Times New Roman" w:hAnsi="Times New Roman"/>
          <w:color w:val="auto"/>
          <w:sz w:val="24"/>
          <w:szCs w:val="24"/>
        </w:rPr>
        <w:t xml:space="preserve"> Find the mounting site</w:t>
      </w:r>
      <w:bookmarkEnd w:id="249"/>
    </w:p>
    <w:p w:rsidR="005E0D66" w:rsidRPr="003C3EF1" w:rsidRDefault="00745854"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Pipe must be full of liquid</w:t>
      </w:r>
      <w:r w:rsidR="005E0D66" w:rsidRPr="003C3EF1">
        <w:rPr>
          <w:rFonts w:ascii="Times New Roman" w:hAnsi="Times New Roman"/>
        </w:rPr>
        <w:t xml:space="preserve"> at the measurement site.</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No heavy co</w:t>
      </w:r>
      <w:r w:rsidR="00745854" w:rsidRPr="003C3EF1">
        <w:rPr>
          <w:rFonts w:ascii="Times New Roman" w:hAnsi="Times New Roman"/>
        </w:rPr>
        <w:t xml:space="preserve">rrosion of deposition inside </w:t>
      </w:r>
      <w:r w:rsidRPr="003C3EF1">
        <w:rPr>
          <w:rFonts w:ascii="Times New Roman" w:hAnsi="Times New Roman"/>
        </w:rPr>
        <w:t>the pipe.</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Must be a safe location.</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 xml:space="preserve">The straight run of the pipe must not be shorter than 15D as a general guideline, where </w:t>
      </w:r>
      <w:proofErr w:type="spellStart"/>
      <w:r w:rsidRPr="003C3EF1">
        <w:rPr>
          <w:rFonts w:ascii="Times New Roman" w:hAnsi="Times New Roman"/>
        </w:rPr>
        <w:t>Dis</w:t>
      </w:r>
      <w:proofErr w:type="spellEnd"/>
      <w:r w:rsidRPr="003C3EF1">
        <w:rPr>
          <w:rFonts w:ascii="Times New Roman" w:hAnsi="Times New Roman"/>
        </w:rPr>
        <w:t xml:space="preserve"> the pipe diameter. Insufficient straight pipe length will degrade the accuracy of the results.</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The transducer mounting site should be 10D straight run upstream and 5D straight run</w:t>
      </w:r>
      <w:r w:rsidR="007F6520">
        <w:rPr>
          <w:rFonts w:ascii="Times New Roman" w:hAnsi="Times New Roman"/>
        </w:rPr>
        <w:t xml:space="preserve"> </w:t>
      </w:r>
      <w:r w:rsidRPr="003C3EF1">
        <w:rPr>
          <w:rFonts w:ascii="Times New Roman" w:hAnsi="Times New Roman"/>
        </w:rPr>
        <w:t>downstream</w:t>
      </w:r>
      <w:r w:rsidR="00745854" w:rsidRPr="003C3EF1">
        <w:rPr>
          <w:rFonts w:ascii="Times New Roman" w:hAnsi="Times New Roman"/>
        </w:rPr>
        <w:t>.</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 xml:space="preserve">If there are flow disturbing parts such as pumps, valves, etc. on the upstream, the </w:t>
      </w:r>
      <w:r w:rsidR="003B5B69">
        <w:rPr>
          <w:rFonts w:ascii="Times New Roman" w:hAnsi="Times New Roman"/>
        </w:rPr>
        <w:t>straigh</w:t>
      </w:r>
      <w:r w:rsidRPr="003C3EF1">
        <w:rPr>
          <w:rFonts w:ascii="Times New Roman" w:hAnsi="Times New Roman"/>
        </w:rPr>
        <w:t>t</w:t>
      </w:r>
      <w:r w:rsidR="007F6520">
        <w:rPr>
          <w:rFonts w:ascii="Times New Roman" w:hAnsi="Times New Roman"/>
        </w:rPr>
        <w:t xml:space="preserve"> </w:t>
      </w:r>
      <w:r w:rsidRPr="003C3EF1">
        <w:rPr>
          <w:rFonts w:ascii="Times New Roman" w:hAnsi="Times New Roman"/>
        </w:rPr>
        <w:t>pipe length should be increased. The disturbance strength of those flow conducting parts will</w:t>
      </w:r>
      <w:r w:rsidR="007F6520">
        <w:rPr>
          <w:rFonts w:ascii="Times New Roman" w:hAnsi="Times New Roman"/>
        </w:rPr>
        <w:t xml:space="preserve"> </w:t>
      </w:r>
      <w:r w:rsidRPr="003C3EF1">
        <w:rPr>
          <w:rFonts w:ascii="Times New Roman" w:hAnsi="Times New Roman"/>
        </w:rPr>
        <w:t>be (</w:t>
      </w:r>
      <w:r w:rsidR="00745854" w:rsidRPr="003C3EF1">
        <w:rPr>
          <w:rFonts w:ascii="Times New Roman" w:hAnsi="Times New Roman"/>
        </w:rPr>
        <w:t xml:space="preserve">from </w:t>
      </w:r>
      <w:r w:rsidRPr="003C3EF1">
        <w:rPr>
          <w:rFonts w:ascii="Times New Roman" w:hAnsi="Times New Roman"/>
        </w:rPr>
        <w:t>low to high):</w:t>
      </w:r>
    </w:p>
    <w:p w:rsidR="005E0D66" w:rsidRPr="003C3EF1" w:rsidRDefault="00745854" w:rsidP="00112C85">
      <w:pPr>
        <w:pStyle w:val="ListParagraph"/>
        <w:autoSpaceDE w:val="0"/>
        <w:autoSpaceDN w:val="0"/>
        <w:adjustRightInd w:val="0"/>
        <w:spacing w:after="0"/>
        <w:jc w:val="both"/>
        <w:rPr>
          <w:rFonts w:ascii="Times New Roman" w:hAnsi="Times New Roman"/>
          <w:i/>
          <w:iCs/>
        </w:rPr>
      </w:pPr>
      <w:r w:rsidRPr="003C3EF1">
        <w:rPr>
          <w:rFonts w:ascii="Times New Roman" w:hAnsi="Times New Roman"/>
          <w:i/>
          <w:iCs/>
        </w:rPr>
        <w:t xml:space="preserve">Single Bend </w:t>
      </w:r>
      <w:r w:rsidRPr="003C3EF1">
        <w:rPr>
          <w:rFonts w:ascii="Times New Roman" w:hAnsi="Times New Roman"/>
          <w:i/>
          <w:iCs/>
        </w:rPr>
        <w:sym w:font="Wingdings" w:char="F0E0"/>
      </w:r>
      <w:r w:rsidRPr="003C3EF1">
        <w:rPr>
          <w:rFonts w:ascii="Times New Roman" w:hAnsi="Times New Roman"/>
          <w:i/>
          <w:iCs/>
        </w:rPr>
        <w:t xml:space="preserve"> Pipe Reduction / Enlargement </w:t>
      </w:r>
      <w:r w:rsidRPr="003C3EF1">
        <w:rPr>
          <w:rFonts w:ascii="Times New Roman" w:hAnsi="Times New Roman"/>
          <w:i/>
          <w:iCs/>
        </w:rPr>
        <w:sym w:font="Wingdings" w:char="F0E0"/>
      </w:r>
      <w:r w:rsidRPr="003C3EF1">
        <w:rPr>
          <w:rFonts w:ascii="Times New Roman" w:hAnsi="Times New Roman"/>
          <w:i/>
          <w:iCs/>
        </w:rPr>
        <w:t xml:space="preserve"> Outflow Tee </w:t>
      </w:r>
      <w:r w:rsidRPr="003C3EF1">
        <w:rPr>
          <w:rFonts w:ascii="Times New Roman" w:hAnsi="Times New Roman"/>
          <w:i/>
          <w:iCs/>
        </w:rPr>
        <w:sym w:font="Wingdings" w:char="F0E0"/>
      </w:r>
      <w:r w:rsidR="005E0D66" w:rsidRPr="003C3EF1">
        <w:rPr>
          <w:rFonts w:ascii="Times New Roman" w:hAnsi="Times New Roman"/>
          <w:i/>
          <w:iCs/>
        </w:rPr>
        <w:t xml:space="preserve"> Same Plane Multiple Bends</w:t>
      </w:r>
    </w:p>
    <w:p w:rsidR="009231A7" w:rsidRDefault="00745854" w:rsidP="00112C85">
      <w:pPr>
        <w:pStyle w:val="ListParagraph"/>
        <w:widowControl w:val="0"/>
        <w:spacing w:after="0"/>
        <w:ind w:left="1440"/>
        <w:jc w:val="both"/>
        <w:rPr>
          <w:rFonts w:ascii="Times New Roman" w:hAnsi="Times New Roman"/>
          <w:i/>
          <w:iCs/>
        </w:rPr>
      </w:pPr>
      <w:r w:rsidRPr="003C3EF1">
        <w:rPr>
          <w:rFonts w:ascii="Times New Roman" w:hAnsi="Times New Roman"/>
          <w:i/>
          <w:iCs/>
        </w:rPr>
        <w:sym w:font="Wingdings" w:char="F0E0"/>
      </w:r>
      <w:r w:rsidRPr="003C3EF1">
        <w:rPr>
          <w:rFonts w:ascii="Times New Roman" w:hAnsi="Times New Roman"/>
          <w:i/>
          <w:iCs/>
        </w:rPr>
        <w:t xml:space="preserve"> Inflow Tee </w:t>
      </w:r>
      <w:r w:rsidRPr="003C3EF1">
        <w:rPr>
          <w:rFonts w:ascii="Times New Roman" w:hAnsi="Times New Roman"/>
          <w:i/>
          <w:iCs/>
        </w:rPr>
        <w:sym w:font="Wingdings" w:char="F0E0"/>
      </w:r>
      <w:r w:rsidR="005E0D66" w:rsidRPr="003C3EF1">
        <w:rPr>
          <w:rFonts w:ascii="Times New Roman" w:hAnsi="Times New Roman"/>
          <w:i/>
          <w:iCs/>
        </w:rPr>
        <w:t xml:space="preserve">Out of Plane Multiple Bends </w:t>
      </w:r>
      <w:r w:rsidRPr="003C3EF1">
        <w:rPr>
          <w:rFonts w:ascii="Times New Roman" w:hAnsi="Times New Roman"/>
          <w:i/>
          <w:iCs/>
        </w:rPr>
        <w:sym w:font="Wingdings" w:char="F0E0"/>
      </w:r>
      <w:r w:rsidR="005E0D66" w:rsidRPr="003C3EF1">
        <w:rPr>
          <w:rFonts w:ascii="Times New Roman" w:hAnsi="Times New Roman"/>
          <w:i/>
          <w:iCs/>
        </w:rPr>
        <w:t xml:space="preserve"> Valve </w:t>
      </w:r>
      <w:r w:rsidRPr="003C3EF1">
        <w:rPr>
          <w:rFonts w:ascii="Times New Roman" w:hAnsi="Times New Roman"/>
          <w:i/>
          <w:iCs/>
        </w:rPr>
        <w:sym w:font="Wingdings" w:char="F0E0"/>
      </w:r>
      <w:r w:rsidR="005E0D66" w:rsidRPr="003C3EF1">
        <w:rPr>
          <w:rFonts w:ascii="Times New Roman" w:hAnsi="Times New Roman"/>
          <w:i/>
          <w:iCs/>
        </w:rPr>
        <w:t xml:space="preserve"> Pump</w:t>
      </w:r>
    </w:p>
    <w:p w:rsidR="00352084" w:rsidRDefault="00352084" w:rsidP="00112C85">
      <w:pPr>
        <w:pStyle w:val="ListParagraph"/>
        <w:widowControl w:val="0"/>
        <w:spacing w:after="0"/>
        <w:ind w:left="1440"/>
        <w:jc w:val="both"/>
        <w:rPr>
          <w:rFonts w:ascii="Times New Roman" w:hAnsi="Times New Roman"/>
          <w:i/>
          <w:iCs/>
        </w:rPr>
      </w:pPr>
    </w:p>
    <w:p w:rsidR="00334C98" w:rsidRDefault="00334C98" w:rsidP="00112C85">
      <w:pPr>
        <w:pStyle w:val="ListParagraph"/>
        <w:widowControl w:val="0"/>
        <w:spacing w:after="0"/>
        <w:ind w:left="1440"/>
        <w:jc w:val="both"/>
        <w:rPr>
          <w:rFonts w:ascii="Times New Roman" w:hAnsi="Times New Roman"/>
          <w:i/>
          <w:iCs/>
        </w:rPr>
      </w:pPr>
    </w:p>
    <w:p w:rsidR="00334C98" w:rsidRDefault="00334C98" w:rsidP="00112C85">
      <w:pPr>
        <w:pStyle w:val="ListParagraph"/>
        <w:widowControl w:val="0"/>
        <w:spacing w:after="0"/>
        <w:ind w:left="1440"/>
        <w:jc w:val="both"/>
        <w:rPr>
          <w:rFonts w:ascii="Times New Roman" w:hAnsi="Times New Roman"/>
          <w:i/>
          <w:iCs/>
        </w:rPr>
      </w:pPr>
    </w:p>
    <w:p w:rsidR="00352084" w:rsidRPr="003C3EF1" w:rsidRDefault="00352084" w:rsidP="00112C85">
      <w:pPr>
        <w:pStyle w:val="ListParagraph"/>
        <w:widowControl w:val="0"/>
        <w:spacing w:after="0"/>
        <w:ind w:left="1440"/>
        <w:jc w:val="both"/>
        <w:rPr>
          <w:rFonts w:ascii="Times New Roman" w:hAnsi="Times New Roman"/>
          <w:i/>
          <w:iCs/>
        </w:rPr>
      </w:pPr>
    </w:p>
    <w:p w:rsidR="00D6061F" w:rsidRPr="003C3EF1" w:rsidRDefault="0036705D" w:rsidP="00D6061F">
      <w:pPr>
        <w:pStyle w:val="ListParagraph"/>
        <w:widowControl w:val="0"/>
        <w:spacing w:after="0" w:line="360" w:lineRule="auto"/>
        <w:ind w:left="1440"/>
        <w:rPr>
          <w:rFonts w:ascii="Times New Roman" w:hAnsi="Times New Roman"/>
          <w:b/>
        </w:rPr>
      </w:pPr>
      <w:r>
        <w:rPr>
          <w:rFonts w:ascii="Times New Roman" w:hAnsi="Times New Roman"/>
          <w:noProof/>
          <w:lang w:eastAsia="zh-CN"/>
        </w:rPr>
        <w:drawing>
          <wp:inline distT="0" distB="0" distL="0" distR="0">
            <wp:extent cx="4095115" cy="3363595"/>
            <wp:effectExtent l="0" t="0" r="0" b="0"/>
            <wp:docPr id="28" name="Objec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
                    <pic:cNvPicPr>
                      <a:picLocks noChangeArrowheads="1"/>
                    </pic:cNvPicPr>
                  </pic:nvPicPr>
                  <pic:blipFill>
                    <a:blip r:embed="rId49" cstate="print"/>
                    <a:srcRect l="-1868" t="-1329" r="-11829" b="-3729"/>
                    <a:stretch>
                      <a:fillRect/>
                    </a:stretch>
                  </pic:blipFill>
                  <pic:spPr bwMode="auto">
                    <a:xfrm>
                      <a:off x="0" y="0"/>
                      <a:ext cx="4095115" cy="3363595"/>
                    </a:xfrm>
                    <a:prstGeom prst="rect">
                      <a:avLst/>
                    </a:prstGeom>
                    <a:noFill/>
                    <a:ln w="9525">
                      <a:noFill/>
                      <a:miter lim="800000"/>
                      <a:headEnd/>
                      <a:tailEnd/>
                    </a:ln>
                  </pic:spPr>
                </pic:pic>
              </a:graphicData>
            </a:graphic>
          </wp:inline>
        </w:drawing>
      </w:r>
    </w:p>
    <w:p w:rsidR="00D6061F" w:rsidRPr="003C3EF1" w:rsidRDefault="00D6061F" w:rsidP="00D6061F">
      <w:pPr>
        <w:pStyle w:val="ListParagraph"/>
        <w:widowControl w:val="0"/>
        <w:spacing w:after="0" w:line="360" w:lineRule="auto"/>
        <w:ind w:left="1440"/>
        <w:rPr>
          <w:rFonts w:ascii="Times New Roman" w:hAnsi="Times New Roman"/>
          <w:b/>
        </w:rPr>
      </w:pPr>
    </w:p>
    <w:p w:rsidR="00D6061F" w:rsidRPr="003C3EF1" w:rsidRDefault="0036705D" w:rsidP="00D6061F">
      <w:pPr>
        <w:pStyle w:val="ListParagraph"/>
        <w:widowControl w:val="0"/>
        <w:spacing w:after="0" w:line="360" w:lineRule="auto"/>
        <w:ind w:left="1440"/>
        <w:rPr>
          <w:rFonts w:ascii="Times New Roman" w:hAnsi="Times New Roman"/>
          <w:b/>
        </w:rPr>
      </w:pPr>
      <w:r>
        <w:rPr>
          <w:rFonts w:ascii="Times New Roman" w:hAnsi="Times New Roman"/>
          <w:b/>
          <w:noProof/>
          <w:lang w:eastAsia="zh-CN"/>
        </w:rPr>
        <w:lastRenderedPageBreak/>
        <w:drawing>
          <wp:inline distT="0" distB="0" distL="0" distR="0">
            <wp:extent cx="3371215" cy="2131060"/>
            <wp:effectExtent l="19050" t="0" r="635"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srcRect/>
                    <a:stretch>
                      <a:fillRect/>
                    </a:stretch>
                  </pic:blipFill>
                  <pic:spPr bwMode="auto">
                    <a:xfrm>
                      <a:off x="0" y="0"/>
                      <a:ext cx="3371215" cy="2131060"/>
                    </a:xfrm>
                    <a:prstGeom prst="rect">
                      <a:avLst/>
                    </a:prstGeom>
                    <a:noFill/>
                    <a:ln w="9525">
                      <a:noFill/>
                      <a:miter lim="800000"/>
                      <a:headEnd/>
                      <a:tailEnd/>
                    </a:ln>
                  </pic:spPr>
                </pic:pic>
              </a:graphicData>
            </a:graphic>
          </wp:inline>
        </w:drawing>
      </w:r>
    </w:p>
    <w:p w:rsidR="00745854" w:rsidRPr="003C3EF1" w:rsidRDefault="007F7353" w:rsidP="00BF6125">
      <w:pPr>
        <w:pStyle w:val="Heading3"/>
        <w:rPr>
          <w:rFonts w:ascii="Times New Roman" w:hAnsi="Times New Roman"/>
          <w:color w:val="auto"/>
          <w:sz w:val="24"/>
          <w:szCs w:val="24"/>
        </w:rPr>
      </w:pPr>
      <w:bookmarkStart w:id="250" w:name="_Toc486237376"/>
      <w:r>
        <w:rPr>
          <w:rFonts w:ascii="Times New Roman" w:hAnsi="Times New Roman"/>
          <w:color w:val="auto"/>
          <w:sz w:val="24"/>
          <w:szCs w:val="24"/>
        </w:rPr>
        <w:t>§10.</w:t>
      </w:r>
      <w:r w:rsidR="00BF6125" w:rsidRPr="003C3EF1">
        <w:rPr>
          <w:rFonts w:ascii="Times New Roman" w:hAnsi="Times New Roman"/>
          <w:color w:val="auto"/>
          <w:sz w:val="24"/>
          <w:szCs w:val="24"/>
        </w:rPr>
        <w:t>2.B</w:t>
      </w:r>
      <w:r w:rsidR="00745854" w:rsidRPr="003C3EF1">
        <w:rPr>
          <w:rFonts w:ascii="Times New Roman" w:hAnsi="Times New Roman"/>
          <w:color w:val="auto"/>
          <w:sz w:val="24"/>
          <w:szCs w:val="24"/>
        </w:rPr>
        <w:t xml:space="preserve"> Prepare the Pipe Surface</w:t>
      </w:r>
      <w:bookmarkEnd w:id="250"/>
    </w:p>
    <w:p w:rsidR="009231A7" w:rsidRPr="003C3EF1" w:rsidRDefault="00745854" w:rsidP="00745854">
      <w:pPr>
        <w:autoSpaceDE w:val="0"/>
        <w:autoSpaceDN w:val="0"/>
        <w:adjustRightInd w:val="0"/>
        <w:spacing w:after="0" w:line="360" w:lineRule="auto"/>
        <w:rPr>
          <w:rFonts w:ascii="Times New Roman" w:hAnsi="Times New Roman"/>
        </w:rPr>
      </w:pPr>
      <w:r w:rsidRPr="003C3EF1">
        <w:rPr>
          <w:rFonts w:ascii="Times New Roman" w:hAnsi="Times New Roman"/>
        </w:rPr>
        <w:t>Clean the pipe surface where the transducers will be mounted. Remove rust and paint. Sand the surface if not smooth. Use a wet cloth to wipe off the powder after sanding. Dry up the surface. A dry, clean surface will ensure a good acoustic bond between the transducer and the pipe.</w:t>
      </w:r>
    </w:p>
    <w:p w:rsidR="00745854" w:rsidRPr="003C3EF1" w:rsidRDefault="00745854" w:rsidP="00745854">
      <w:pPr>
        <w:autoSpaceDE w:val="0"/>
        <w:autoSpaceDN w:val="0"/>
        <w:adjustRightInd w:val="0"/>
        <w:spacing w:after="0" w:line="360" w:lineRule="auto"/>
        <w:rPr>
          <w:rFonts w:ascii="Times New Roman" w:hAnsi="Times New Roman"/>
        </w:rPr>
      </w:pPr>
    </w:p>
    <w:p w:rsidR="005D0D3A" w:rsidRPr="003C3EF1" w:rsidDel="00BA5674" w:rsidRDefault="005D0D3A" w:rsidP="00BF6125">
      <w:pPr>
        <w:pStyle w:val="Heading3"/>
        <w:rPr>
          <w:del w:id="251" w:author="Robert Goss" w:date="2017-08-21T14:10:00Z"/>
          <w:rFonts w:ascii="Times New Roman" w:hAnsi="Times New Roman"/>
          <w:color w:val="auto"/>
          <w:sz w:val="24"/>
          <w:szCs w:val="24"/>
        </w:rPr>
      </w:pPr>
    </w:p>
    <w:p w:rsidR="00745854" w:rsidRPr="003C3EF1" w:rsidRDefault="007F7353" w:rsidP="00BF6125">
      <w:pPr>
        <w:pStyle w:val="Heading3"/>
        <w:rPr>
          <w:rFonts w:ascii="Times New Roman" w:hAnsi="Times New Roman"/>
          <w:color w:val="auto"/>
          <w:sz w:val="24"/>
          <w:szCs w:val="24"/>
        </w:rPr>
      </w:pPr>
      <w:bookmarkStart w:id="252" w:name="_Toc486237377"/>
      <w:r>
        <w:rPr>
          <w:rFonts w:ascii="Times New Roman" w:hAnsi="Times New Roman"/>
          <w:color w:val="auto"/>
          <w:sz w:val="24"/>
          <w:szCs w:val="24"/>
        </w:rPr>
        <w:t>§10.</w:t>
      </w:r>
      <w:r w:rsidR="00BF6125" w:rsidRPr="003C3EF1">
        <w:rPr>
          <w:rFonts w:ascii="Times New Roman" w:hAnsi="Times New Roman"/>
          <w:color w:val="auto"/>
          <w:sz w:val="24"/>
          <w:szCs w:val="24"/>
        </w:rPr>
        <w:t xml:space="preserve">2.C </w:t>
      </w:r>
      <w:r w:rsidR="00745854" w:rsidRPr="003C3EF1">
        <w:rPr>
          <w:rFonts w:ascii="Times New Roman" w:hAnsi="Times New Roman"/>
          <w:color w:val="auto"/>
          <w:sz w:val="24"/>
          <w:szCs w:val="24"/>
        </w:rPr>
        <w:t>Prepare the Transducer</w:t>
      </w:r>
      <w:bookmarkEnd w:id="252"/>
    </w:p>
    <w:p w:rsidR="009231A7" w:rsidRPr="003C3EF1" w:rsidRDefault="0036705D" w:rsidP="00745854">
      <w:pPr>
        <w:autoSpaceDE w:val="0"/>
        <w:autoSpaceDN w:val="0"/>
        <w:adjustRightInd w:val="0"/>
        <w:spacing w:after="0" w:line="360" w:lineRule="auto"/>
        <w:rPr>
          <w:rFonts w:ascii="Times New Roman" w:hAnsi="Times New Roman"/>
        </w:rPr>
      </w:pPr>
      <w:r>
        <w:rPr>
          <w:noProof/>
          <w:lang w:eastAsia="zh-CN"/>
        </w:rPr>
        <w:drawing>
          <wp:anchor distT="0" distB="0" distL="114300" distR="114300" simplePos="0" relativeHeight="251554304" behindDoc="1" locked="0" layoutInCell="1" allowOverlap="1">
            <wp:simplePos x="0" y="0"/>
            <wp:positionH relativeFrom="column">
              <wp:posOffset>1530350</wp:posOffset>
            </wp:positionH>
            <wp:positionV relativeFrom="paragraph">
              <wp:posOffset>692785</wp:posOffset>
            </wp:positionV>
            <wp:extent cx="2387600" cy="1733550"/>
            <wp:effectExtent l="19050" t="0" r="0" b="0"/>
            <wp:wrapTight wrapText="bothSides">
              <wp:wrapPolygon edited="0">
                <wp:start x="-172" y="0"/>
                <wp:lineTo x="-172" y="21363"/>
                <wp:lineTo x="21543" y="21363"/>
                <wp:lineTo x="21543" y="0"/>
                <wp:lineTo x="-172" y="0"/>
              </wp:wrapPolygon>
            </wp:wrapTight>
            <wp:docPr id="20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srcRect/>
                    <a:stretch>
                      <a:fillRect/>
                    </a:stretch>
                  </pic:blipFill>
                  <pic:spPr bwMode="auto">
                    <a:xfrm>
                      <a:off x="0" y="0"/>
                      <a:ext cx="2387600" cy="1733550"/>
                    </a:xfrm>
                    <a:prstGeom prst="rect">
                      <a:avLst/>
                    </a:prstGeom>
                    <a:noFill/>
                    <a:ln w="9525">
                      <a:noFill/>
                      <a:miter lim="800000"/>
                      <a:headEnd/>
                      <a:tailEnd/>
                    </a:ln>
                  </pic:spPr>
                </pic:pic>
              </a:graphicData>
            </a:graphic>
          </wp:anchor>
        </w:drawing>
      </w:r>
      <w:r w:rsidR="00745854" w:rsidRPr="003C3EF1">
        <w:rPr>
          <w:rFonts w:ascii="Times New Roman" w:hAnsi="Times New Roman"/>
        </w:rPr>
        <w:t xml:space="preserve">Clean the transducer surface. Keep the surface dry. Put couplant on transducer surface as shown in the figure on the right. Do not put more couplant than needed, especially for small pipes. </w:t>
      </w:r>
    </w:p>
    <w:p w:rsidR="00745854" w:rsidRDefault="00745854"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96650A" w:rsidP="0096650A">
      <w:pPr>
        <w:autoSpaceDE w:val="0"/>
        <w:autoSpaceDN w:val="0"/>
        <w:adjustRightInd w:val="0"/>
        <w:spacing w:after="0"/>
        <w:jc w:val="center"/>
        <w:rPr>
          <w:rFonts w:ascii="Times New Roman" w:hAnsi="Times New Roman"/>
        </w:rPr>
      </w:pPr>
      <w:r>
        <w:rPr>
          <w:rFonts w:ascii="Times New Roman" w:hAnsi="Times New Roman"/>
        </w:rPr>
        <w:t xml:space="preserve"> </w:t>
      </w:r>
    </w:p>
    <w:p w:rsidR="00152625" w:rsidRDefault="0096650A" w:rsidP="0096650A">
      <w:pPr>
        <w:autoSpaceDE w:val="0"/>
        <w:autoSpaceDN w:val="0"/>
        <w:adjustRightInd w:val="0"/>
        <w:spacing w:after="0"/>
        <w:rPr>
          <w:rFonts w:ascii="Times New Roman" w:hAnsi="Times New Roman"/>
        </w:rPr>
      </w:pPr>
      <w:r>
        <w:rPr>
          <w:rFonts w:ascii="Times New Roman" w:hAnsi="Times New Roman"/>
        </w:rPr>
        <w:t xml:space="preserve">                               </w:t>
      </w:r>
      <w:r w:rsidR="00BA5674">
        <w:rPr>
          <w:rFonts w:ascii="Times New Roman" w:hAnsi="Times New Roman"/>
        </w:rPr>
        <w:t xml:space="preserve">  </w:t>
      </w:r>
      <w:r>
        <w:rPr>
          <w:rFonts w:ascii="Times New Roman" w:hAnsi="Times New Roman"/>
        </w:rPr>
        <w:t xml:space="preserve">               </w:t>
      </w:r>
      <w:r w:rsidR="00C553A7">
        <w:rPr>
          <w:rFonts w:ascii="Times New Roman" w:hAnsi="Times New Roman"/>
          <w:noProof/>
          <w:lang w:eastAsia="zh-CN"/>
        </w:rPr>
        <w:drawing>
          <wp:inline distT="0" distB="0" distL="0" distR="0">
            <wp:extent cx="781726" cy="525995"/>
            <wp:effectExtent l="19050" t="0" r="0" b="0"/>
            <wp:docPr id="5" name="Picture 4" descr="Xducer mm r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ucer mm ruler.jpg"/>
                    <pic:cNvPicPr/>
                  </pic:nvPicPr>
                  <pic:blipFill>
                    <a:blip r:embed="rId52" cstate="print"/>
                    <a:stretch>
                      <a:fillRect/>
                    </a:stretch>
                  </pic:blipFill>
                  <pic:spPr>
                    <a:xfrm>
                      <a:off x="0" y="0"/>
                      <a:ext cx="782021" cy="526193"/>
                    </a:xfrm>
                    <a:prstGeom prst="rect">
                      <a:avLst/>
                    </a:prstGeom>
                  </pic:spPr>
                </pic:pic>
              </a:graphicData>
            </a:graphic>
          </wp:inline>
        </w:drawing>
      </w:r>
      <w:r>
        <w:rPr>
          <w:rFonts w:ascii="Times New Roman" w:hAnsi="Times New Roman"/>
        </w:rPr>
        <w:t xml:space="preserve">      </w:t>
      </w:r>
      <w:r w:rsidR="00C553A7">
        <w:rPr>
          <w:rFonts w:ascii="Times New Roman" w:hAnsi="Times New Roman"/>
          <w:noProof/>
          <w:lang w:eastAsia="zh-CN"/>
        </w:rPr>
        <w:drawing>
          <wp:inline distT="0" distB="0" distL="0" distR="0">
            <wp:extent cx="1063080" cy="507462"/>
            <wp:effectExtent l="19050" t="0" r="3720" b="0"/>
            <wp:docPr id="7" name="Picture 6" descr="xducer inches r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ucer inches ruler.jpg"/>
                    <pic:cNvPicPr/>
                  </pic:nvPicPr>
                  <pic:blipFill>
                    <a:blip r:embed="rId53" cstate="print"/>
                    <a:stretch>
                      <a:fillRect/>
                    </a:stretch>
                  </pic:blipFill>
                  <pic:spPr>
                    <a:xfrm>
                      <a:off x="0" y="0"/>
                      <a:ext cx="1059136" cy="505579"/>
                    </a:xfrm>
                    <a:prstGeom prst="rect">
                      <a:avLst/>
                    </a:prstGeom>
                  </pic:spPr>
                </pic:pic>
              </a:graphicData>
            </a:graphic>
          </wp:inline>
        </w:drawing>
      </w:r>
    </w:p>
    <w:p w:rsidR="00152625" w:rsidRPr="00BA5674" w:rsidRDefault="000D6C77" w:rsidP="0096650A">
      <w:pPr>
        <w:autoSpaceDE w:val="0"/>
        <w:autoSpaceDN w:val="0"/>
        <w:adjustRightInd w:val="0"/>
        <w:spacing w:after="0"/>
        <w:rPr>
          <w:rFonts w:ascii="Times New Roman" w:hAnsi="Times New Roman"/>
          <w:b/>
          <w:sz w:val="20"/>
          <w:szCs w:val="20"/>
        </w:rPr>
      </w:pPr>
      <w:r>
        <w:rPr>
          <w:rFonts w:ascii="Times New Roman" w:hAnsi="Times New Roman"/>
        </w:rPr>
        <w:t xml:space="preserve"> </w:t>
      </w:r>
      <w:r w:rsidR="00BA5674" w:rsidRPr="00BA5674">
        <w:rPr>
          <w:rFonts w:ascii="Times New Roman" w:hAnsi="Times New Roman"/>
          <w:b/>
          <w:sz w:val="20"/>
          <w:szCs w:val="20"/>
        </w:rPr>
        <w:t xml:space="preserve">Note: </w:t>
      </w:r>
      <w:r w:rsidR="008451DD">
        <w:rPr>
          <w:rFonts w:ascii="Times New Roman" w:hAnsi="Times New Roman"/>
          <w:b/>
          <w:sz w:val="20"/>
          <w:szCs w:val="20"/>
        </w:rPr>
        <w:br/>
        <w:t>Some</w:t>
      </w:r>
      <w:r w:rsidR="00BA5674" w:rsidRPr="00BA5674">
        <w:rPr>
          <w:rFonts w:ascii="Times New Roman" w:hAnsi="Times New Roman"/>
          <w:b/>
          <w:sz w:val="20"/>
          <w:szCs w:val="20"/>
        </w:rPr>
        <w:t xml:space="preserve"> transducer</w:t>
      </w:r>
      <w:r w:rsidR="008451DD">
        <w:rPr>
          <w:rFonts w:ascii="Times New Roman" w:hAnsi="Times New Roman"/>
          <w:b/>
          <w:sz w:val="20"/>
          <w:szCs w:val="20"/>
        </w:rPr>
        <w:t>s have</w:t>
      </w:r>
      <w:r w:rsidR="0096650A" w:rsidRPr="00BA5674">
        <w:rPr>
          <w:rFonts w:ascii="Times New Roman" w:hAnsi="Times New Roman"/>
          <w:b/>
          <w:sz w:val="20"/>
          <w:szCs w:val="20"/>
        </w:rPr>
        <w:t xml:space="preserve"> </w:t>
      </w:r>
      <w:proofErr w:type="gramStart"/>
      <w:r w:rsidR="0096650A" w:rsidRPr="00BA5674">
        <w:rPr>
          <w:rFonts w:ascii="Times New Roman" w:hAnsi="Times New Roman"/>
          <w:b/>
          <w:sz w:val="20"/>
          <w:szCs w:val="20"/>
        </w:rPr>
        <w:t>a</w:t>
      </w:r>
      <w:proofErr w:type="gramEnd"/>
      <w:r w:rsidR="0096650A" w:rsidRPr="00BA5674">
        <w:rPr>
          <w:rFonts w:ascii="Times New Roman" w:hAnsi="Times New Roman"/>
          <w:b/>
          <w:sz w:val="20"/>
          <w:szCs w:val="20"/>
        </w:rPr>
        <w:t xml:space="preserve"> mm ruler on one side and a in</w:t>
      </w:r>
      <w:r w:rsidR="007225EB">
        <w:rPr>
          <w:rFonts w:ascii="Times New Roman" w:hAnsi="Times New Roman"/>
          <w:b/>
          <w:sz w:val="20"/>
          <w:szCs w:val="20"/>
        </w:rPr>
        <w:t>ches ruler on the opposite sid</w:t>
      </w:r>
      <w:r w:rsidR="0096650A" w:rsidRPr="00BA5674">
        <w:rPr>
          <w:rFonts w:ascii="Times New Roman" w:hAnsi="Times New Roman"/>
          <w:b/>
          <w:sz w:val="20"/>
          <w:szCs w:val="20"/>
        </w:rPr>
        <w:t xml:space="preserve">e </w:t>
      </w:r>
      <w:r w:rsidR="00BA5674" w:rsidRPr="00BA5674">
        <w:rPr>
          <w:rFonts w:ascii="Times New Roman" w:hAnsi="Times New Roman"/>
          <w:b/>
          <w:sz w:val="20"/>
          <w:szCs w:val="20"/>
        </w:rPr>
        <w:t>to</w:t>
      </w:r>
      <w:r w:rsidR="003D6079" w:rsidRPr="003D6079">
        <w:rPr>
          <w:rFonts w:ascii="Times New Roman" w:hAnsi="Times New Roman"/>
          <w:b/>
          <w:sz w:val="20"/>
          <w:szCs w:val="20"/>
        </w:rPr>
        <w:t xml:space="preserve"> </w:t>
      </w:r>
      <w:r w:rsidR="008451DD">
        <w:rPr>
          <w:rFonts w:ascii="Times New Roman" w:hAnsi="Times New Roman"/>
          <w:b/>
          <w:sz w:val="20"/>
          <w:szCs w:val="20"/>
        </w:rPr>
        <w:t xml:space="preserve">help </w:t>
      </w:r>
      <w:r w:rsidR="003D6079" w:rsidRPr="003D6079">
        <w:rPr>
          <w:rFonts w:ascii="Times New Roman" w:hAnsi="Times New Roman"/>
          <w:b/>
          <w:sz w:val="20"/>
          <w:szCs w:val="20"/>
        </w:rPr>
        <w:t>set spacing.</w:t>
      </w:r>
    </w:p>
    <w:p w:rsidR="00334C98" w:rsidRPr="003C3EF1" w:rsidRDefault="00334C98" w:rsidP="0071446C">
      <w:pPr>
        <w:autoSpaceDE w:val="0"/>
        <w:autoSpaceDN w:val="0"/>
        <w:adjustRightInd w:val="0"/>
        <w:spacing w:after="0"/>
        <w:rPr>
          <w:rFonts w:ascii="Times New Roman" w:hAnsi="Times New Roman"/>
        </w:rPr>
      </w:pPr>
    </w:p>
    <w:p w:rsidR="00745854" w:rsidRPr="003C3EF1" w:rsidRDefault="007F7353" w:rsidP="0071446C">
      <w:pPr>
        <w:pStyle w:val="Heading3"/>
        <w:spacing w:before="0"/>
        <w:rPr>
          <w:rFonts w:ascii="Times New Roman" w:hAnsi="Times New Roman"/>
          <w:color w:val="auto"/>
          <w:sz w:val="24"/>
          <w:szCs w:val="24"/>
        </w:rPr>
      </w:pPr>
      <w:bookmarkStart w:id="253" w:name="_Toc486237378"/>
      <w:commentRangeStart w:id="254"/>
      <w:r>
        <w:rPr>
          <w:rFonts w:ascii="Times New Roman" w:hAnsi="Times New Roman"/>
          <w:color w:val="auto"/>
          <w:sz w:val="24"/>
          <w:szCs w:val="24"/>
        </w:rPr>
        <w:t>§10.</w:t>
      </w:r>
      <w:r w:rsidR="00BF6125" w:rsidRPr="003C3EF1">
        <w:rPr>
          <w:rFonts w:ascii="Times New Roman" w:hAnsi="Times New Roman"/>
          <w:color w:val="auto"/>
          <w:sz w:val="24"/>
          <w:szCs w:val="24"/>
        </w:rPr>
        <w:t>2.D</w:t>
      </w:r>
      <w:r w:rsidR="00745854" w:rsidRPr="003C3EF1">
        <w:rPr>
          <w:rFonts w:ascii="Times New Roman" w:hAnsi="Times New Roman"/>
          <w:color w:val="auto"/>
          <w:sz w:val="24"/>
          <w:szCs w:val="24"/>
        </w:rPr>
        <w:t xml:space="preserve"> Install the Transducers</w:t>
      </w:r>
      <w:commentRangeEnd w:id="254"/>
      <w:r w:rsidR="00F74997">
        <w:rPr>
          <w:rStyle w:val="CommentReference"/>
          <w:rFonts w:ascii="Calibri" w:hAnsi="Calibri"/>
          <w:b w:val="0"/>
          <w:bCs w:val="0"/>
          <w:color w:val="auto"/>
        </w:rPr>
        <w:commentReference w:id="254"/>
      </w:r>
      <w:bookmarkEnd w:id="253"/>
    </w:p>
    <w:p w:rsidR="00745854" w:rsidRPr="003C3EF1" w:rsidRDefault="00745854" w:rsidP="0071446C">
      <w:pPr>
        <w:autoSpaceDE w:val="0"/>
        <w:autoSpaceDN w:val="0"/>
        <w:adjustRightInd w:val="0"/>
        <w:spacing w:after="0"/>
        <w:rPr>
          <w:rFonts w:ascii="Times New Roman" w:hAnsi="Times New Roman"/>
        </w:rPr>
      </w:pPr>
      <w:r w:rsidRPr="003C3EF1">
        <w:rPr>
          <w:rFonts w:ascii="Times New Roman" w:hAnsi="Times New Roman"/>
        </w:rPr>
        <w:t>For horizontal pipe lines, it is recommended to install the transducers on the side instead of on the top or bottom of the pipe. This is to avoid air bubbles on the top and sediments on the bottom of the pipe.</w:t>
      </w:r>
    </w:p>
    <w:p w:rsidR="00AB02F2" w:rsidRPr="003C3EF1" w:rsidRDefault="00AB02F2" w:rsidP="0071446C">
      <w:pPr>
        <w:widowControl w:val="0"/>
        <w:spacing w:after="0"/>
        <w:rPr>
          <w:rFonts w:ascii="Times New Roman" w:hAnsi="Times New Roman"/>
          <w:sz w:val="24"/>
          <w:szCs w:val="24"/>
        </w:rPr>
      </w:pPr>
    </w:p>
    <w:p w:rsidR="001C74EB" w:rsidRPr="003C3EF1" w:rsidRDefault="0036705D" w:rsidP="0071446C">
      <w:pPr>
        <w:pStyle w:val="ListParagraph"/>
        <w:widowControl w:val="0"/>
        <w:spacing w:after="0"/>
        <w:jc w:val="center"/>
        <w:rPr>
          <w:rFonts w:ascii="Times New Roman" w:hAnsi="Times New Roman"/>
          <w:b/>
          <w:sz w:val="28"/>
          <w:szCs w:val="28"/>
        </w:rPr>
      </w:pPr>
      <w:r>
        <w:rPr>
          <w:rFonts w:ascii="Times New Roman" w:hAnsi="Times New Roman"/>
          <w:b/>
          <w:noProof/>
          <w:sz w:val="28"/>
          <w:szCs w:val="28"/>
          <w:lang w:eastAsia="zh-CN"/>
        </w:rPr>
        <w:lastRenderedPageBreak/>
        <w:drawing>
          <wp:inline distT="0" distB="0" distL="0" distR="0">
            <wp:extent cx="3291840" cy="1837055"/>
            <wp:effectExtent l="19050" t="0" r="3810" b="0"/>
            <wp:docPr id="30" name="图片 66" descr="说明: RH40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说明: RH40插图.jpg"/>
                    <pic:cNvPicPr>
                      <a:picLocks noChangeAspect="1" noChangeArrowheads="1"/>
                    </pic:cNvPicPr>
                  </pic:nvPicPr>
                  <pic:blipFill>
                    <a:blip r:embed="rId54" cstate="print"/>
                    <a:srcRect/>
                    <a:stretch>
                      <a:fillRect/>
                    </a:stretch>
                  </pic:blipFill>
                  <pic:spPr bwMode="auto">
                    <a:xfrm>
                      <a:off x="0" y="0"/>
                      <a:ext cx="3291840" cy="1837055"/>
                    </a:xfrm>
                    <a:prstGeom prst="rect">
                      <a:avLst/>
                    </a:prstGeom>
                    <a:noFill/>
                    <a:ln w="9525">
                      <a:noFill/>
                      <a:miter lim="800000"/>
                      <a:headEnd/>
                      <a:tailEnd/>
                    </a:ln>
                  </pic:spPr>
                </pic:pic>
              </a:graphicData>
            </a:graphic>
          </wp:inline>
        </w:drawing>
      </w:r>
    </w:p>
    <w:p w:rsidR="003B5F30" w:rsidRDefault="003B5F30" w:rsidP="0071446C">
      <w:pPr>
        <w:autoSpaceDE w:val="0"/>
        <w:autoSpaceDN w:val="0"/>
        <w:adjustRightInd w:val="0"/>
        <w:spacing w:after="0"/>
        <w:rPr>
          <w:rFonts w:ascii="Times New Roman" w:hAnsi="Times New Roman"/>
          <w:b/>
          <w:bCs/>
          <w:i/>
          <w:iCs/>
          <w:lang w:eastAsia="zh-CN"/>
        </w:rPr>
      </w:pPr>
    </w:p>
    <w:p w:rsidR="00745854" w:rsidRPr="003C3EF1" w:rsidRDefault="00C77043" w:rsidP="00112C85">
      <w:pPr>
        <w:autoSpaceDE w:val="0"/>
        <w:autoSpaceDN w:val="0"/>
        <w:adjustRightInd w:val="0"/>
        <w:spacing w:after="0"/>
        <w:jc w:val="both"/>
        <w:rPr>
          <w:rFonts w:ascii="Times New Roman" w:hAnsi="Times New Roman"/>
          <w:b/>
          <w:bCs/>
          <w:i/>
          <w:iCs/>
        </w:rPr>
      </w:pPr>
      <w:r w:rsidRPr="003C3EF1">
        <w:rPr>
          <w:rFonts w:ascii="Times New Roman" w:hAnsi="Times New Roman"/>
          <w:b/>
          <w:bCs/>
          <w:i/>
          <w:iCs/>
        </w:rPr>
        <w:t>R</w:t>
      </w:r>
      <w:r w:rsidR="00745854" w:rsidRPr="003C3EF1">
        <w:rPr>
          <w:rFonts w:ascii="Times New Roman" w:hAnsi="Times New Roman"/>
          <w:b/>
          <w:bCs/>
          <w:i/>
          <w:iCs/>
        </w:rPr>
        <w:t>S</w:t>
      </w:r>
      <w:r w:rsidRPr="003C3EF1">
        <w:rPr>
          <w:rFonts w:ascii="Times New Roman" w:hAnsi="Times New Roman"/>
          <w:b/>
          <w:bCs/>
          <w:i/>
          <w:iCs/>
        </w:rPr>
        <w:t>2</w:t>
      </w:r>
      <w:r w:rsidR="00745854" w:rsidRPr="003C3EF1">
        <w:rPr>
          <w:rFonts w:ascii="Times New Roman" w:hAnsi="Times New Roman"/>
          <w:b/>
          <w:bCs/>
          <w:i/>
          <w:iCs/>
        </w:rPr>
        <w:t>-type transducer:</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Connect the transducer cables to the main unit.</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 xml:space="preserve">Move the transducer pair apart so that the mounting spacing between the two transducers is equal to the one shown in window </w:t>
      </w:r>
      <w:r w:rsidR="00995998" w:rsidRPr="003C3EF1">
        <w:rPr>
          <w:rFonts w:ascii="Times New Roman" w:hAnsi="Times New Roman"/>
        </w:rPr>
        <w:t>S43</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Apply a small amount of couplant in the prepared area of the pipe where transducers will be in contact.</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Align the transducer mounting rack with the pipe axis.</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Release the transducer rack if magnetic force takes effect.</w:t>
      </w:r>
    </w:p>
    <w:p w:rsidR="00745854"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If the</w:t>
      </w:r>
      <w:r w:rsidR="000C2225" w:rsidRPr="003C3EF1">
        <w:rPr>
          <w:rFonts w:ascii="Times New Roman" w:hAnsi="Times New Roman"/>
        </w:rPr>
        <w:t xml:space="preserve"> pipe material is </w:t>
      </w:r>
      <w:r w:rsidRPr="003C3EF1">
        <w:rPr>
          <w:rFonts w:ascii="Times New Roman" w:hAnsi="Times New Roman"/>
        </w:rPr>
        <w:t>non-meta</w:t>
      </w:r>
      <w:r w:rsidR="000C2225" w:rsidRPr="003C3EF1">
        <w:rPr>
          <w:rFonts w:ascii="Times New Roman" w:hAnsi="Times New Roman"/>
        </w:rPr>
        <w:t>l</w:t>
      </w:r>
      <w:r w:rsidRPr="003C3EF1">
        <w:rPr>
          <w:rFonts w:ascii="Times New Roman" w:hAnsi="Times New Roman"/>
        </w:rPr>
        <w:t xml:space="preserve">, push the transducer handle against the pipe and hold it during the measurement. </w:t>
      </w:r>
      <w:r w:rsidR="000C2225" w:rsidRPr="003C3EF1">
        <w:rPr>
          <w:rFonts w:ascii="Times New Roman" w:hAnsi="Times New Roman"/>
        </w:rPr>
        <w:t>C</w:t>
      </w:r>
      <w:r w:rsidRPr="003C3EF1">
        <w:rPr>
          <w:rFonts w:ascii="Times New Roman" w:hAnsi="Times New Roman"/>
        </w:rPr>
        <w:t>lamps or metal strips</w:t>
      </w:r>
      <w:r w:rsidR="000C2225" w:rsidRPr="003C3EF1">
        <w:rPr>
          <w:rFonts w:ascii="Times New Roman" w:hAnsi="Times New Roman"/>
        </w:rPr>
        <w:t xml:space="preserve"> may be used</w:t>
      </w:r>
      <w:r w:rsidRPr="003C3EF1">
        <w:rPr>
          <w:rFonts w:ascii="Times New Roman" w:hAnsi="Times New Roman"/>
        </w:rPr>
        <w:t xml:space="preserve"> to mount the rack.</w:t>
      </w:r>
    </w:p>
    <w:p w:rsidR="003B5F30" w:rsidRPr="003C3EF1" w:rsidRDefault="003B5F30" w:rsidP="00271764">
      <w:pPr>
        <w:pStyle w:val="ListParagraph"/>
        <w:autoSpaceDE w:val="0"/>
        <w:autoSpaceDN w:val="0"/>
        <w:adjustRightInd w:val="0"/>
        <w:spacing w:after="0"/>
        <w:jc w:val="both"/>
        <w:rPr>
          <w:rFonts w:ascii="Times New Roman" w:hAnsi="Times New Roman"/>
        </w:rPr>
      </w:pPr>
    </w:p>
    <w:p w:rsidR="001C74EB" w:rsidRPr="003C3EF1" w:rsidRDefault="0036705D" w:rsidP="003B5F30">
      <w:pPr>
        <w:pStyle w:val="ListParagraph"/>
        <w:widowControl w:val="0"/>
        <w:spacing w:after="0"/>
        <w:jc w:val="center"/>
        <w:rPr>
          <w:rFonts w:ascii="Times New Roman" w:hAnsi="Times New Roman"/>
          <w:b/>
          <w:sz w:val="28"/>
          <w:szCs w:val="28"/>
          <w:lang w:eastAsia="zh-CN"/>
        </w:rPr>
      </w:pPr>
      <w:r>
        <w:rPr>
          <w:rFonts w:ascii="Times New Roman" w:hAnsi="Times New Roman"/>
          <w:b/>
          <w:noProof/>
          <w:sz w:val="28"/>
          <w:szCs w:val="28"/>
          <w:lang w:eastAsia="zh-CN"/>
        </w:rPr>
        <w:drawing>
          <wp:inline distT="0" distB="0" distL="0" distR="0">
            <wp:extent cx="5151943" cy="1979483"/>
            <wp:effectExtent l="19050" t="0" r="0" b="0"/>
            <wp:docPr id="31" name="图片 63" descr="QQ截图201705261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70526134021"/>
                    <pic:cNvPicPr>
                      <a:picLocks noChangeAspect="1" noChangeArrowheads="1"/>
                    </pic:cNvPicPr>
                  </pic:nvPicPr>
                  <pic:blipFill>
                    <a:blip r:embed="rId32" cstate="print"/>
                    <a:srcRect/>
                    <a:stretch>
                      <a:fillRect/>
                    </a:stretch>
                  </pic:blipFill>
                  <pic:spPr bwMode="auto">
                    <a:xfrm>
                      <a:off x="0" y="0"/>
                      <a:ext cx="5151271" cy="1979225"/>
                    </a:xfrm>
                    <a:prstGeom prst="rect">
                      <a:avLst/>
                    </a:prstGeom>
                    <a:noFill/>
                    <a:ln w="9525">
                      <a:noFill/>
                      <a:miter lim="800000"/>
                      <a:headEnd/>
                      <a:tailEnd/>
                    </a:ln>
                  </pic:spPr>
                </pic:pic>
              </a:graphicData>
            </a:graphic>
          </wp:inline>
        </w:drawing>
      </w:r>
    </w:p>
    <w:p w:rsidR="003B5F30" w:rsidRDefault="003B5F30" w:rsidP="0071446C">
      <w:pPr>
        <w:autoSpaceDE w:val="0"/>
        <w:autoSpaceDN w:val="0"/>
        <w:adjustRightInd w:val="0"/>
        <w:spacing w:after="0"/>
        <w:rPr>
          <w:rFonts w:ascii="Times New Roman" w:hAnsi="Times New Roman"/>
          <w:lang w:eastAsia="zh-CN"/>
        </w:rPr>
      </w:pP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 xml:space="preserve">For pipe size 1”~1.5” metal pipe, we recommend a damping material to be used around the pipe surface, such as </w:t>
      </w:r>
      <w:r w:rsidR="00311A50">
        <w:rPr>
          <w:rFonts w:ascii="Times New Roman" w:hAnsi="Times New Roman"/>
        </w:rPr>
        <w:t>“</w:t>
      </w:r>
      <w:r w:rsidR="00311A50">
        <w:t>Grace Ice and Water Shield"</w:t>
      </w:r>
      <w:r w:rsidRPr="003C3EF1">
        <w:rPr>
          <w:rFonts w:ascii="Times New Roman" w:hAnsi="Times New Roman"/>
        </w:rPr>
        <w:t xml:space="preserve">. </w:t>
      </w:r>
      <w:r w:rsidR="009169B7">
        <w:rPr>
          <w:rFonts w:ascii="Times New Roman" w:hAnsi="Times New Roman"/>
        </w:rPr>
        <w:t>(</w:t>
      </w:r>
      <w:r w:rsidR="005C5FF5" w:rsidRPr="005C5FF5">
        <w:rPr>
          <w:rFonts w:ascii="Times New Roman" w:hAnsi="Times New Roman"/>
          <w:b/>
        </w:rPr>
        <w:t xml:space="preserve">Note: The cables are labeled Up and Down for Upstream and </w:t>
      </w:r>
      <w:proofErr w:type="gramStart"/>
      <w:r w:rsidR="005C5FF5" w:rsidRPr="005C5FF5">
        <w:rPr>
          <w:rFonts w:ascii="Times New Roman" w:hAnsi="Times New Roman"/>
          <w:b/>
        </w:rPr>
        <w:t>Downstream</w:t>
      </w:r>
      <w:proofErr w:type="gramEnd"/>
      <w:r w:rsidR="009169B7">
        <w:rPr>
          <w:rFonts w:ascii="Times New Roman" w:hAnsi="Times New Roman"/>
          <w:b/>
        </w:rPr>
        <w:t>, see Chapter 1.9 for wiring and Flow)</w:t>
      </w:r>
      <w:r w:rsidR="009169B7">
        <w:rPr>
          <w:rFonts w:ascii="Times New Roman" w:hAnsi="Times New Roman"/>
        </w:rPr>
        <w:t>.</w:t>
      </w:r>
    </w:p>
    <w:p w:rsidR="00DF3229" w:rsidRPr="003C3EF1" w:rsidRDefault="00DF3229" w:rsidP="00112C85">
      <w:pPr>
        <w:autoSpaceDE w:val="0"/>
        <w:autoSpaceDN w:val="0"/>
        <w:adjustRightInd w:val="0"/>
        <w:spacing w:after="0"/>
        <w:jc w:val="both"/>
        <w:rPr>
          <w:rFonts w:ascii="Times New Roman" w:hAnsi="Times New Roman"/>
        </w:rPr>
      </w:pP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If wrapping acoustic damping material is not an option, try to put some acoustic couplant around the pipe to absorb the acoustic noise.</w:t>
      </w:r>
    </w:p>
    <w:p w:rsidR="00EC6510" w:rsidRPr="003C3EF1" w:rsidRDefault="00EC6510" w:rsidP="00112C85">
      <w:pPr>
        <w:autoSpaceDE w:val="0"/>
        <w:autoSpaceDN w:val="0"/>
        <w:adjustRightInd w:val="0"/>
        <w:spacing w:after="0"/>
        <w:jc w:val="both"/>
        <w:rPr>
          <w:rFonts w:ascii="Times New Roman" w:hAnsi="Times New Roman"/>
          <w:b/>
          <w:bCs/>
          <w:i/>
          <w:iCs/>
        </w:rPr>
      </w:pPr>
    </w:p>
    <w:p w:rsidR="00DF3229" w:rsidRPr="003C3EF1" w:rsidRDefault="00C77043" w:rsidP="00112C85">
      <w:pPr>
        <w:autoSpaceDE w:val="0"/>
        <w:autoSpaceDN w:val="0"/>
        <w:adjustRightInd w:val="0"/>
        <w:spacing w:after="0"/>
        <w:jc w:val="both"/>
        <w:rPr>
          <w:rFonts w:ascii="Times New Roman" w:hAnsi="Times New Roman"/>
          <w:b/>
          <w:bCs/>
          <w:i/>
          <w:iCs/>
        </w:rPr>
      </w:pPr>
      <w:r w:rsidRPr="003C3EF1">
        <w:rPr>
          <w:rFonts w:ascii="Times New Roman" w:hAnsi="Times New Roman"/>
          <w:b/>
          <w:bCs/>
          <w:i/>
          <w:iCs/>
        </w:rPr>
        <w:t>R</w:t>
      </w:r>
      <w:r w:rsidR="00DF3229" w:rsidRPr="003C3EF1">
        <w:rPr>
          <w:rFonts w:ascii="Times New Roman" w:hAnsi="Times New Roman"/>
          <w:b/>
          <w:bCs/>
          <w:i/>
          <w:iCs/>
        </w:rPr>
        <w:t>M</w:t>
      </w:r>
      <w:r w:rsidRPr="003C3EF1">
        <w:rPr>
          <w:rFonts w:ascii="Times New Roman" w:hAnsi="Times New Roman"/>
          <w:b/>
          <w:bCs/>
          <w:i/>
          <w:iCs/>
        </w:rPr>
        <w:t>1</w:t>
      </w:r>
      <w:r w:rsidR="005E4711">
        <w:rPr>
          <w:rFonts w:ascii="Times New Roman" w:hAnsi="Times New Roman"/>
          <w:b/>
          <w:bCs/>
          <w:i/>
          <w:iCs/>
        </w:rPr>
        <w:t>/RL</w:t>
      </w:r>
      <w:r w:rsidR="00DF3229" w:rsidRPr="003C3EF1">
        <w:rPr>
          <w:rFonts w:ascii="Times New Roman" w:hAnsi="Times New Roman"/>
          <w:b/>
          <w:bCs/>
          <w:i/>
          <w:iCs/>
        </w:rPr>
        <w:t>-type transducer:</w:t>
      </w: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Connect the transducer cables to the main unit. Move the transducer pair apart so that the mounting spacing between the two transducers is equal to the one</w:t>
      </w:r>
      <w:r w:rsidR="00EC6510" w:rsidRPr="003C3EF1">
        <w:rPr>
          <w:rFonts w:ascii="Times New Roman" w:hAnsi="Times New Roman"/>
        </w:rPr>
        <w:t xml:space="preserve"> shown in menu window S43</w:t>
      </w:r>
      <w:r w:rsidRPr="003C3EF1">
        <w:rPr>
          <w:rFonts w:ascii="Times New Roman" w:hAnsi="Times New Roman"/>
        </w:rPr>
        <w:t>. Then</w:t>
      </w:r>
      <w:r w:rsidR="00EC6510" w:rsidRPr="003C3EF1">
        <w:rPr>
          <w:rFonts w:ascii="Times New Roman" w:hAnsi="Times New Roman"/>
        </w:rPr>
        <w:t>,</w:t>
      </w:r>
      <w:r w:rsidRPr="003C3EF1">
        <w:rPr>
          <w:rFonts w:ascii="Times New Roman" w:hAnsi="Times New Roman"/>
        </w:rPr>
        <w:t xml:space="preserve"> follow the same steps as installing </w:t>
      </w:r>
      <w:r w:rsidR="00A40704" w:rsidRPr="003C3EF1">
        <w:rPr>
          <w:rFonts w:ascii="Times New Roman" w:hAnsi="Times New Roman"/>
        </w:rPr>
        <w:t>R</w:t>
      </w:r>
      <w:r w:rsidRPr="003C3EF1">
        <w:rPr>
          <w:rFonts w:ascii="Times New Roman" w:hAnsi="Times New Roman"/>
        </w:rPr>
        <w:t>S</w:t>
      </w:r>
      <w:r w:rsidR="00A40704" w:rsidRPr="003C3EF1">
        <w:rPr>
          <w:rFonts w:ascii="Times New Roman" w:hAnsi="Times New Roman"/>
        </w:rPr>
        <w:t>2</w:t>
      </w:r>
      <w:r w:rsidRPr="003C3EF1">
        <w:rPr>
          <w:rFonts w:ascii="Times New Roman" w:hAnsi="Times New Roman"/>
        </w:rPr>
        <w:t xml:space="preserve"> transducers, applying couplant as necessary.</w:t>
      </w:r>
    </w:p>
    <w:p w:rsidR="00DF3229" w:rsidRPr="003C3EF1" w:rsidRDefault="00DF3229" w:rsidP="0071446C">
      <w:pPr>
        <w:autoSpaceDE w:val="0"/>
        <w:autoSpaceDN w:val="0"/>
        <w:adjustRightInd w:val="0"/>
        <w:spacing w:after="0"/>
        <w:rPr>
          <w:rFonts w:ascii="Times New Roman" w:hAnsi="Times New Roman"/>
        </w:rPr>
      </w:pPr>
    </w:p>
    <w:p w:rsidR="00DF3229" w:rsidRPr="003C3EF1" w:rsidRDefault="00DF3229" w:rsidP="00DF3229">
      <w:pPr>
        <w:autoSpaceDE w:val="0"/>
        <w:autoSpaceDN w:val="0"/>
        <w:adjustRightInd w:val="0"/>
        <w:spacing w:after="0" w:line="360" w:lineRule="auto"/>
        <w:rPr>
          <w:rFonts w:ascii="Times New Roman" w:hAnsi="Times New Roman"/>
        </w:rPr>
      </w:pPr>
    </w:p>
    <w:p w:rsidR="001C74EB" w:rsidRPr="003C3EF1" w:rsidRDefault="0036705D" w:rsidP="001C74EB">
      <w:pPr>
        <w:pStyle w:val="ListParagraph"/>
        <w:widowControl w:val="0"/>
        <w:spacing w:after="0" w:line="360" w:lineRule="auto"/>
        <w:rPr>
          <w:rFonts w:ascii="Times New Roman" w:hAnsi="Times New Roman"/>
          <w:b/>
          <w:sz w:val="28"/>
          <w:szCs w:val="28"/>
        </w:rPr>
      </w:pPr>
      <w:r>
        <w:rPr>
          <w:rFonts w:ascii="Times New Roman" w:hAnsi="Times New Roman"/>
          <w:b/>
          <w:noProof/>
          <w:sz w:val="28"/>
          <w:szCs w:val="28"/>
          <w:lang w:eastAsia="zh-CN"/>
        </w:rPr>
        <w:lastRenderedPageBreak/>
        <w:drawing>
          <wp:inline distT="0" distB="0" distL="0" distR="0">
            <wp:extent cx="5359400" cy="3140710"/>
            <wp:effectExtent l="19050" t="0" r="0" b="0"/>
            <wp:docPr id="32" name="图片 64" descr="QQ截图2017052613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70526134010"/>
                    <pic:cNvPicPr>
                      <a:picLocks noChangeAspect="1" noChangeArrowheads="1"/>
                    </pic:cNvPicPr>
                  </pic:nvPicPr>
                  <pic:blipFill>
                    <a:blip r:embed="rId33" cstate="print"/>
                    <a:srcRect/>
                    <a:stretch>
                      <a:fillRect/>
                    </a:stretch>
                  </pic:blipFill>
                  <pic:spPr bwMode="auto">
                    <a:xfrm>
                      <a:off x="0" y="0"/>
                      <a:ext cx="5359400" cy="3140710"/>
                    </a:xfrm>
                    <a:prstGeom prst="rect">
                      <a:avLst/>
                    </a:prstGeom>
                    <a:noFill/>
                    <a:ln w="9525">
                      <a:noFill/>
                      <a:miter lim="800000"/>
                      <a:headEnd/>
                      <a:tailEnd/>
                    </a:ln>
                  </pic:spPr>
                </pic:pic>
              </a:graphicData>
            </a:graphic>
          </wp:inline>
        </w:drawing>
      </w:r>
    </w:p>
    <w:p w:rsidR="00DF3229" w:rsidRPr="003C3EF1" w:rsidRDefault="00352084" w:rsidP="00BF6125">
      <w:pPr>
        <w:pStyle w:val="Heading2"/>
        <w:rPr>
          <w:rFonts w:ascii="Times New Roman" w:hAnsi="Times New Roman"/>
          <w:color w:val="auto"/>
          <w:sz w:val="24"/>
          <w:szCs w:val="24"/>
        </w:rPr>
      </w:pPr>
      <w:r>
        <w:rPr>
          <w:rFonts w:ascii="Times New Roman" w:hAnsi="Times New Roman"/>
          <w:color w:val="auto"/>
          <w:sz w:val="24"/>
          <w:szCs w:val="24"/>
        </w:rPr>
        <w:br w:type="page"/>
      </w:r>
      <w:bookmarkStart w:id="255" w:name="_Toc486237379"/>
      <w:r w:rsidR="007F7353">
        <w:rPr>
          <w:rFonts w:ascii="Times New Roman" w:hAnsi="Times New Roman"/>
          <w:color w:val="auto"/>
          <w:sz w:val="24"/>
          <w:szCs w:val="24"/>
        </w:rPr>
        <w:lastRenderedPageBreak/>
        <w:t>§10.</w:t>
      </w:r>
      <w:r w:rsidR="00DF3229" w:rsidRPr="003C3EF1">
        <w:rPr>
          <w:rFonts w:ascii="Times New Roman" w:hAnsi="Times New Roman"/>
          <w:color w:val="auto"/>
          <w:sz w:val="24"/>
          <w:szCs w:val="24"/>
        </w:rPr>
        <w:t>3 Pipe Size Tables</w:t>
      </w:r>
      <w:bookmarkEnd w:id="255"/>
    </w:p>
    <w:p w:rsidR="00DF3229" w:rsidRPr="003C3EF1" w:rsidRDefault="00DF3229" w:rsidP="00DF3229">
      <w:pPr>
        <w:pStyle w:val="ListParagraph"/>
        <w:widowControl w:val="0"/>
        <w:spacing w:after="0" w:line="360" w:lineRule="auto"/>
        <w:rPr>
          <w:rFonts w:ascii="Times New Roman" w:hAnsi="Times New Roman"/>
        </w:rPr>
      </w:pPr>
    </w:p>
    <w:p w:rsidR="00DF3229" w:rsidRPr="003C3EF1" w:rsidRDefault="00DF3229" w:rsidP="00DF3229">
      <w:pPr>
        <w:widowControl w:val="0"/>
        <w:spacing w:after="0" w:line="360" w:lineRule="auto"/>
        <w:rPr>
          <w:rFonts w:ascii="Times New Roman" w:hAnsi="Times New Roman"/>
        </w:rPr>
      </w:pPr>
      <w:r w:rsidRPr="003C3EF1">
        <w:rPr>
          <w:rFonts w:ascii="Times New Roman" w:hAnsi="Times New Roman"/>
        </w:rPr>
        <w:t>Table A1: Standard copper tubes according ASTM B88.</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96"/>
        <w:gridCol w:w="966"/>
        <w:gridCol w:w="966"/>
        <w:gridCol w:w="1260"/>
        <w:gridCol w:w="1596"/>
        <w:gridCol w:w="1596"/>
        <w:gridCol w:w="1596"/>
      </w:tblGrid>
      <w:tr w:rsidR="00F403DF" w:rsidRPr="00EF7978" w:rsidTr="00EF7978">
        <w:trPr>
          <w:trHeight w:val="1223"/>
        </w:trPr>
        <w:tc>
          <w:tcPr>
            <w:tcW w:w="1596" w:type="dxa"/>
            <w:vMerge w:val="restart"/>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Nominal Size (Inches)</w:t>
            </w:r>
          </w:p>
        </w:tc>
        <w:tc>
          <w:tcPr>
            <w:tcW w:w="1932" w:type="dxa"/>
            <w:gridSpan w:val="2"/>
            <w:vMerge w:val="restart"/>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Actual Outside Diameter (Inches)</w:t>
            </w:r>
          </w:p>
        </w:tc>
        <w:tc>
          <w:tcPr>
            <w:tcW w:w="2856" w:type="dxa"/>
            <w:gridSpan w:val="2"/>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Tolerance on Outside Diameter (Inches)</w:t>
            </w:r>
          </w:p>
        </w:tc>
        <w:tc>
          <w:tcPr>
            <w:tcW w:w="3192" w:type="dxa"/>
            <w:gridSpan w:val="2"/>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Wall Thickness (Inches)</w:t>
            </w:r>
          </w:p>
        </w:tc>
      </w:tr>
      <w:tr w:rsidR="00F403DF" w:rsidRPr="00EF7978" w:rsidTr="00EF7978">
        <w:tc>
          <w:tcPr>
            <w:tcW w:w="1596" w:type="dxa"/>
            <w:vMerge/>
            <w:shd w:val="clear" w:color="auto" w:fill="auto"/>
          </w:tcPr>
          <w:p w:rsidR="000123FF" w:rsidRPr="00EF7978" w:rsidRDefault="000123FF" w:rsidP="00EF7978">
            <w:pPr>
              <w:widowControl w:val="0"/>
              <w:spacing w:after="0"/>
              <w:jc w:val="center"/>
              <w:rPr>
                <w:rFonts w:ascii="Times New Roman" w:hAnsi="Times New Roman"/>
              </w:rPr>
            </w:pPr>
          </w:p>
        </w:tc>
        <w:tc>
          <w:tcPr>
            <w:tcW w:w="1932" w:type="dxa"/>
            <w:gridSpan w:val="2"/>
            <w:vMerge/>
            <w:shd w:val="clear" w:color="auto" w:fill="auto"/>
          </w:tcPr>
          <w:p w:rsidR="000123FF" w:rsidRPr="00EF7978" w:rsidRDefault="000123FF" w:rsidP="00EF7978">
            <w:pPr>
              <w:widowControl w:val="0"/>
              <w:spacing w:after="0"/>
              <w:jc w:val="center"/>
              <w:rPr>
                <w:rFonts w:ascii="Times New Roman" w:hAnsi="Times New Roman"/>
              </w:rPr>
            </w:pPr>
          </w:p>
        </w:tc>
        <w:tc>
          <w:tcPr>
            <w:tcW w:w="1260"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Annealed</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Drawn</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Nominal</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Tolerance</w:t>
            </w:r>
          </w:p>
        </w:tc>
      </w:tr>
      <w:tr w:rsidR="000123FF" w:rsidRPr="00EF7978" w:rsidTr="00EF7978">
        <w:tc>
          <w:tcPr>
            <w:tcW w:w="9576" w:type="dxa"/>
            <w:gridSpan w:val="7"/>
            <w:shd w:val="clear" w:color="auto" w:fill="auto"/>
          </w:tcPr>
          <w:p w:rsidR="000123FF" w:rsidRPr="00EF7978" w:rsidRDefault="000123FF" w:rsidP="00EF7978">
            <w:pPr>
              <w:widowControl w:val="0"/>
              <w:spacing w:after="0"/>
              <w:jc w:val="center"/>
              <w:rPr>
                <w:rFonts w:ascii="Times New Roman" w:hAnsi="Times New Roman"/>
                <w:b/>
              </w:rPr>
            </w:pPr>
            <w:r w:rsidRPr="00EF7978">
              <w:rPr>
                <w:rFonts w:ascii="Times New Roman" w:hAnsi="Times New Roman"/>
                <w:b/>
              </w:rPr>
              <w:t>Type K</w:t>
            </w:r>
          </w:p>
        </w:tc>
      </w:tr>
      <w:tr w:rsidR="00F403DF" w:rsidRPr="00EF7978" w:rsidTr="00EF7978">
        <w:trPr>
          <w:trHeight w:val="323"/>
        </w:trPr>
        <w:tc>
          <w:tcPr>
            <w:tcW w:w="1596" w:type="dxa"/>
            <w:shd w:val="clear" w:color="auto" w:fill="auto"/>
          </w:tcPr>
          <w:p w:rsidR="000123FF" w:rsidRPr="00EF7978" w:rsidRDefault="000123FF" w:rsidP="00EF7978">
            <w:pPr>
              <w:widowControl w:val="0"/>
              <w:spacing w:after="0"/>
              <w:jc w:val="center"/>
              <w:rPr>
                <w:rFonts w:ascii="Times New Roman" w:hAnsi="Times New Roman"/>
                <w:sz w:val="24"/>
                <w:szCs w:val="24"/>
              </w:rPr>
            </w:pPr>
            <w:r w:rsidRPr="00EF7978">
              <w:rPr>
                <w:rFonts w:ascii="Times New Roman" w:hAnsi="Times New Roman"/>
                <w:sz w:val="24"/>
                <w:szCs w:val="24"/>
              </w:rPr>
              <w:t>¾</w:t>
            </w:r>
          </w:p>
        </w:tc>
        <w:tc>
          <w:tcPr>
            <w:tcW w:w="966" w:type="dxa"/>
            <w:shd w:val="clear" w:color="auto" w:fill="auto"/>
          </w:tcPr>
          <w:p w:rsidR="000123FF" w:rsidRPr="00EF7978" w:rsidRDefault="006105A8" w:rsidP="00EF7978">
            <w:pPr>
              <w:widowControl w:val="0"/>
              <w:spacing w:after="0"/>
              <w:jc w:val="center"/>
              <w:rPr>
                <w:rFonts w:ascii="Times New Roman" w:hAnsi="Times New Roman"/>
                <w:sz w:val="16"/>
                <w:szCs w:val="16"/>
              </w:rPr>
            </w:pPr>
            <w:r w:rsidRPr="00EF7978">
              <w:rPr>
                <w:rFonts w:ascii="Times New Roman" w:hAnsi="Times New Roman"/>
                <w:sz w:val="16"/>
                <w:szCs w:val="16"/>
              </w:rPr>
              <w:t>7/8</w:t>
            </w:r>
          </w:p>
        </w:tc>
        <w:tc>
          <w:tcPr>
            <w:tcW w:w="96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0.875</w:t>
            </w:r>
          </w:p>
        </w:tc>
        <w:tc>
          <w:tcPr>
            <w:tcW w:w="1260"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0.003</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0.001</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1</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1.125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0.0035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0.0015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 xml:space="preserve">1 ¼ </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3</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1.375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0.004</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0.0015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1 ½</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 xml:space="preserve">1 </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1.625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0.0045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0.072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0.007</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2</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2.125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0.083</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0.008</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 xml:space="preserve">2 ½ </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2.625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0.095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0.010</w:t>
            </w:r>
          </w:p>
        </w:tc>
      </w:tr>
      <w:tr w:rsidR="00F403DF" w:rsidRPr="00EF7978" w:rsidTr="00EF7978">
        <w:tc>
          <w:tcPr>
            <w:tcW w:w="1596" w:type="dxa"/>
            <w:shd w:val="clear" w:color="auto" w:fill="auto"/>
          </w:tcPr>
          <w:p w:rsidR="004620C6" w:rsidRPr="00EF7978" w:rsidRDefault="00CD6141" w:rsidP="00EF7978">
            <w:pPr>
              <w:widowControl w:val="0"/>
              <w:spacing w:after="0"/>
              <w:jc w:val="center"/>
              <w:rPr>
                <w:rFonts w:ascii="Times New Roman" w:hAnsi="Times New Roman"/>
              </w:rPr>
            </w:pPr>
            <w:r w:rsidRPr="00EF7978">
              <w:rPr>
                <w:rFonts w:ascii="Times New Roman" w:hAnsi="Times New Roman"/>
              </w:rPr>
              <w:t>3</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3.125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0.109</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0.011</w:t>
            </w:r>
          </w:p>
        </w:tc>
      </w:tr>
      <w:tr w:rsidR="00F403DF" w:rsidRPr="00EF7978" w:rsidTr="00EF7978">
        <w:tc>
          <w:tcPr>
            <w:tcW w:w="1596" w:type="dxa"/>
            <w:shd w:val="clear" w:color="auto" w:fill="auto"/>
          </w:tcPr>
          <w:p w:rsidR="004620C6" w:rsidRPr="00EF7978" w:rsidRDefault="00CD6141" w:rsidP="00EF7978">
            <w:pPr>
              <w:widowControl w:val="0"/>
              <w:spacing w:after="0"/>
              <w:jc w:val="center"/>
              <w:rPr>
                <w:rFonts w:ascii="Times New Roman" w:hAnsi="Times New Roman"/>
              </w:rPr>
            </w:pPr>
            <w:r w:rsidRPr="00EF7978">
              <w:rPr>
                <w:rFonts w:ascii="Times New Roman" w:hAnsi="Times New Roman"/>
              </w:rPr>
              <w:t>3 ½</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3.625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0.120</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0.012</w:t>
            </w:r>
          </w:p>
        </w:tc>
      </w:tr>
      <w:tr w:rsidR="00F403DF" w:rsidRPr="00EF7978" w:rsidTr="00EF7978">
        <w:tc>
          <w:tcPr>
            <w:tcW w:w="1596" w:type="dxa"/>
            <w:shd w:val="clear" w:color="auto" w:fill="auto"/>
          </w:tcPr>
          <w:p w:rsidR="004620C6" w:rsidRPr="00EF7978" w:rsidRDefault="006105A8" w:rsidP="00EF7978">
            <w:pPr>
              <w:widowControl w:val="0"/>
              <w:spacing w:after="0"/>
              <w:jc w:val="center"/>
              <w:rPr>
                <w:rFonts w:ascii="Times New Roman" w:hAnsi="Times New Roman"/>
              </w:rPr>
            </w:pPr>
            <w:r w:rsidRPr="00EF7978">
              <w:rPr>
                <w:rFonts w:ascii="Times New Roman" w:hAnsi="Times New Roman"/>
              </w:rPr>
              <w:t>4</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4</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4.125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0.134</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0.013</w:t>
            </w:r>
          </w:p>
        </w:tc>
      </w:tr>
    </w:tbl>
    <w:p w:rsidR="007D5CDB" w:rsidRPr="003C3EF1" w:rsidRDefault="007D5CDB" w:rsidP="007D5CDB">
      <w:pPr>
        <w:widowControl w:val="0"/>
        <w:spacing w:after="0" w:line="360" w:lineRule="auto"/>
        <w:rPr>
          <w:rFonts w:ascii="Times New Roman" w:hAnsi="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48"/>
        <w:gridCol w:w="990"/>
        <w:gridCol w:w="990"/>
        <w:gridCol w:w="1260"/>
        <w:gridCol w:w="1620"/>
        <w:gridCol w:w="1530"/>
        <w:gridCol w:w="1620"/>
      </w:tblGrid>
      <w:tr w:rsidR="006105A8" w:rsidRPr="00EF7978" w:rsidTr="00EF7978">
        <w:tc>
          <w:tcPr>
            <w:tcW w:w="9558" w:type="dxa"/>
            <w:gridSpan w:val="7"/>
            <w:shd w:val="clear" w:color="auto" w:fill="auto"/>
          </w:tcPr>
          <w:p w:rsidR="006105A8" w:rsidRPr="00EF7978" w:rsidRDefault="006105A8" w:rsidP="00EF7978">
            <w:pPr>
              <w:widowControl w:val="0"/>
              <w:spacing w:after="0"/>
              <w:jc w:val="center"/>
              <w:rPr>
                <w:rFonts w:ascii="Times New Roman" w:hAnsi="Times New Roman"/>
                <w:b/>
              </w:rPr>
            </w:pPr>
            <w:r w:rsidRPr="00EF7978">
              <w:rPr>
                <w:rFonts w:ascii="Times New Roman" w:hAnsi="Times New Roman"/>
                <w:b/>
              </w:rPr>
              <w:t>Type L</w:t>
            </w:r>
          </w:p>
        </w:tc>
      </w:tr>
      <w:tr w:rsidR="00F403DF" w:rsidRPr="00EF7978" w:rsidTr="00EF7978">
        <w:tc>
          <w:tcPr>
            <w:tcW w:w="1548" w:type="dxa"/>
            <w:shd w:val="clear" w:color="auto" w:fill="auto"/>
          </w:tcPr>
          <w:p w:rsidR="006105A8" w:rsidRPr="00EF7978" w:rsidRDefault="006105A8" w:rsidP="00EF7978">
            <w:pPr>
              <w:widowControl w:val="0"/>
              <w:spacing w:after="0"/>
              <w:jc w:val="center"/>
              <w:rPr>
                <w:rFonts w:ascii="Times New Roman" w:hAnsi="Times New Roman"/>
              </w:rPr>
            </w:pPr>
            <w:r w:rsidRPr="00EF7978">
              <w:rPr>
                <w:rFonts w:ascii="Times New Roman" w:hAnsi="Times New Roman"/>
              </w:rPr>
              <w:t>¾</w:t>
            </w:r>
          </w:p>
        </w:tc>
        <w:tc>
          <w:tcPr>
            <w:tcW w:w="990" w:type="dxa"/>
            <w:shd w:val="clear" w:color="auto" w:fill="auto"/>
          </w:tcPr>
          <w:p w:rsidR="006105A8" w:rsidRPr="00EF7978" w:rsidRDefault="003D6079" w:rsidP="00EF7978">
            <w:pPr>
              <w:widowControl w:val="0"/>
              <w:spacing w:after="0"/>
              <w:jc w:val="center"/>
              <w:rPr>
                <w:rFonts w:ascii="Times New Roman" w:hAnsi="Times New Roman"/>
              </w:rPr>
            </w:pPr>
            <m:oMathPara>
              <m:oMath>
                <m:f>
                  <m:fPr>
                    <m:type m:val="skw"/>
                    <m:ctrlPr>
                      <w:rPr>
                        <w:rFonts w:ascii="Cambria Math" w:hAnsi="Cambria Math"/>
                        <w:i/>
                        <w:sz w:val="16"/>
                        <w:szCs w:val="16"/>
                      </w:rPr>
                    </m:ctrlPr>
                  </m:fPr>
                  <m:num>
                    <m:r>
                      <w:rPr>
                        <w:rFonts w:ascii="Cambria Math" w:hAnsi="Cambria Math"/>
                        <w:sz w:val="16"/>
                        <w:szCs w:val="16"/>
                      </w:rPr>
                      <m:t>7</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0.875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0.003</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0.045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1.125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0.0035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0.0015</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0.050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 ¼</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3</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1.375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0.0015</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0.055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 ½</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1.625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0.060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2.215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0.070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0.007</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 ½</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2.625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0.080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0.008</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3.125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0.090</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0.009</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 ½</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3.625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0.100</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0.010</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4</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4</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4.125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0.114</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0.011</w:t>
            </w:r>
          </w:p>
        </w:tc>
      </w:tr>
    </w:tbl>
    <w:p w:rsidR="001C74EB" w:rsidRPr="00691D19" w:rsidRDefault="0036705D" w:rsidP="00691D19">
      <w:pPr>
        <w:widowControl w:val="0"/>
        <w:spacing w:after="0" w:line="360" w:lineRule="auto"/>
        <w:rPr>
          <w:rFonts w:ascii="Times New Roman" w:hAnsi="Times New Roman"/>
          <w:b/>
          <w:sz w:val="28"/>
          <w:szCs w:val="28"/>
        </w:rPr>
      </w:pPr>
      <w:r>
        <w:rPr>
          <w:noProof/>
          <w:lang w:eastAsia="zh-CN"/>
        </w:rPr>
        <w:lastRenderedPageBreak/>
        <w:drawing>
          <wp:anchor distT="0" distB="0" distL="114300" distR="114300" simplePos="0" relativeHeight="251545088" behindDoc="1" locked="0" layoutInCell="1" allowOverlap="1">
            <wp:simplePos x="0" y="0"/>
            <wp:positionH relativeFrom="column">
              <wp:posOffset>241935</wp:posOffset>
            </wp:positionH>
            <wp:positionV relativeFrom="paragraph">
              <wp:posOffset>565785</wp:posOffset>
            </wp:positionV>
            <wp:extent cx="5749290" cy="4763135"/>
            <wp:effectExtent l="19050" t="0" r="3810" b="0"/>
            <wp:wrapTight wrapText="bothSides">
              <wp:wrapPolygon edited="0">
                <wp:start x="-72" y="0"/>
                <wp:lineTo x="-72" y="21511"/>
                <wp:lineTo x="21614" y="21511"/>
                <wp:lineTo x="21614" y="0"/>
                <wp:lineTo x="-72" y="0"/>
              </wp:wrapPolygon>
            </wp:wrapTight>
            <wp:docPr id="2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srcRect/>
                    <a:stretch>
                      <a:fillRect/>
                    </a:stretch>
                  </pic:blipFill>
                  <pic:spPr bwMode="auto">
                    <a:xfrm>
                      <a:off x="0" y="0"/>
                      <a:ext cx="5749290" cy="4763135"/>
                    </a:xfrm>
                    <a:prstGeom prst="rect">
                      <a:avLst/>
                    </a:prstGeom>
                    <a:noFill/>
                    <a:ln w="9525">
                      <a:noFill/>
                      <a:miter lim="800000"/>
                      <a:headEnd/>
                      <a:tailEnd/>
                    </a:ln>
                  </pic:spPr>
                </pic:pic>
              </a:graphicData>
            </a:graphic>
          </wp:anchor>
        </w:drawing>
      </w:r>
    </w:p>
    <w:p w:rsidR="001C74EB" w:rsidRPr="003C3EF1" w:rsidRDefault="001C74EB" w:rsidP="001C74EB">
      <w:pPr>
        <w:pStyle w:val="ListParagraph"/>
        <w:widowControl w:val="0"/>
        <w:spacing w:after="0" w:line="360" w:lineRule="auto"/>
        <w:rPr>
          <w:rFonts w:ascii="Times New Roman" w:hAnsi="Times New Roman"/>
          <w:b/>
          <w:sz w:val="28"/>
          <w:szCs w:val="28"/>
        </w:rPr>
      </w:pPr>
    </w:p>
    <w:p w:rsidR="001C74EB" w:rsidRPr="003C3EF1" w:rsidRDefault="001C74EB" w:rsidP="003C2CD2">
      <w:pPr>
        <w:pStyle w:val="ListParagraph"/>
        <w:widowControl w:val="0"/>
        <w:spacing w:after="0" w:line="360" w:lineRule="auto"/>
        <w:ind w:left="0"/>
        <w:rPr>
          <w:rFonts w:ascii="Times New Roman" w:hAnsi="Times New Roman"/>
          <w:sz w:val="24"/>
          <w:szCs w:val="24"/>
        </w:rPr>
      </w:pPr>
    </w:p>
    <w:p w:rsidR="001C74EB" w:rsidRPr="003C3EF1" w:rsidRDefault="001C74EB" w:rsidP="003C2CD2">
      <w:pPr>
        <w:pStyle w:val="ListParagraph"/>
        <w:widowControl w:val="0"/>
        <w:spacing w:after="0" w:line="360" w:lineRule="auto"/>
        <w:ind w:left="0"/>
        <w:rPr>
          <w:rFonts w:ascii="Times New Roman" w:hAnsi="Times New Roman"/>
          <w:sz w:val="24"/>
          <w:szCs w:val="24"/>
        </w:rPr>
      </w:pPr>
    </w:p>
    <w:p w:rsidR="00286BE2" w:rsidRPr="003C3EF1" w:rsidRDefault="00286BE2" w:rsidP="00286BE2">
      <w:pPr>
        <w:spacing w:line="360" w:lineRule="auto"/>
        <w:rPr>
          <w:rFonts w:ascii="Times New Roman" w:hAnsi="Times New Roman"/>
          <w:sz w:val="24"/>
          <w:szCs w:val="24"/>
        </w:rPr>
      </w:pPr>
    </w:p>
    <w:p w:rsidR="00216D39" w:rsidRPr="00691D19" w:rsidRDefault="00216D39" w:rsidP="00691D19">
      <w:pPr>
        <w:tabs>
          <w:tab w:val="left" w:pos="450"/>
          <w:tab w:val="left" w:pos="720"/>
        </w:tabs>
        <w:spacing w:line="360" w:lineRule="auto"/>
        <w:rPr>
          <w:rFonts w:ascii="Times New Roman" w:hAnsi="Times New Roman"/>
          <w:b/>
          <w:sz w:val="28"/>
          <w:szCs w:val="28"/>
        </w:rPr>
      </w:pPr>
    </w:p>
    <w:p w:rsidR="00F520F6" w:rsidRDefault="00F520F6">
      <w:pPr>
        <w:rPr>
          <w:rFonts w:ascii="Times New Roman" w:hAnsi="Times New Roman"/>
        </w:rPr>
      </w:pPr>
      <w:r>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46112" behindDoc="1" locked="0" layoutInCell="1" allowOverlap="1">
            <wp:simplePos x="0" y="0"/>
            <wp:positionH relativeFrom="column">
              <wp:posOffset>247650</wp:posOffset>
            </wp:positionH>
            <wp:positionV relativeFrom="paragraph">
              <wp:posOffset>188595</wp:posOffset>
            </wp:positionV>
            <wp:extent cx="5619750" cy="8077200"/>
            <wp:effectExtent l="19050" t="0" r="0" b="0"/>
            <wp:wrapTight wrapText="bothSides">
              <wp:wrapPolygon edited="0">
                <wp:start x="-73" y="0"/>
                <wp:lineTo x="-73" y="21549"/>
                <wp:lineTo x="21600" y="21549"/>
                <wp:lineTo x="21600" y="0"/>
                <wp:lineTo x="-73" y="0"/>
              </wp:wrapPolygon>
            </wp:wrapTight>
            <wp:docPr id="20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srcRect/>
                    <a:stretch>
                      <a:fillRect/>
                    </a:stretch>
                  </pic:blipFill>
                  <pic:spPr bwMode="auto">
                    <a:xfrm>
                      <a:off x="0" y="0"/>
                      <a:ext cx="5619750" cy="807720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589905" cy="7959090"/>
            <wp:effectExtent l="19050" t="0" r="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5589905" cy="7959090"/>
                    </a:xfrm>
                    <a:prstGeom prst="rect">
                      <a:avLst/>
                    </a:prstGeom>
                    <a:noFill/>
                    <a:ln w="9525">
                      <a:noFill/>
                      <a:miter lim="800000"/>
                      <a:headEnd/>
                      <a:tailEnd/>
                    </a:ln>
                  </pic:spPr>
                </pic:pic>
              </a:graphicData>
            </a:graphic>
          </wp:inline>
        </w:drawing>
      </w:r>
    </w:p>
    <w:p w:rsidR="00B35FF5" w:rsidRPr="003C3EF1" w:rsidRDefault="00B35FF5">
      <w:pPr>
        <w:rPr>
          <w:rFonts w:ascii="Times New Roman" w:hAnsi="Times New Roman"/>
        </w:rPr>
      </w:pPr>
      <w:r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47136" behindDoc="1" locked="0" layoutInCell="1" allowOverlap="1">
            <wp:simplePos x="0" y="0"/>
            <wp:positionH relativeFrom="column">
              <wp:posOffset>625475</wp:posOffset>
            </wp:positionH>
            <wp:positionV relativeFrom="paragraph">
              <wp:posOffset>417195</wp:posOffset>
            </wp:positionV>
            <wp:extent cx="5295900" cy="7941945"/>
            <wp:effectExtent l="19050" t="0" r="0" b="0"/>
            <wp:wrapTight wrapText="bothSides">
              <wp:wrapPolygon edited="0">
                <wp:start x="-78" y="0"/>
                <wp:lineTo x="-78" y="21553"/>
                <wp:lineTo x="21600" y="21553"/>
                <wp:lineTo x="21600" y="0"/>
                <wp:lineTo x="-78" y="0"/>
              </wp:wrapPolygon>
            </wp:wrapTight>
            <wp:docPr id="20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a:stretch>
                      <a:fillRect/>
                    </a:stretch>
                  </pic:blipFill>
                  <pic:spPr bwMode="auto">
                    <a:xfrm>
                      <a:off x="0" y="0"/>
                      <a:ext cx="5295900" cy="794194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478145" cy="7855585"/>
            <wp:effectExtent l="19050" t="0" r="825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srcRect/>
                    <a:stretch>
                      <a:fillRect/>
                    </a:stretch>
                  </pic:blipFill>
                  <pic:spPr bwMode="auto">
                    <a:xfrm>
                      <a:off x="0" y="0"/>
                      <a:ext cx="5478145" cy="7855585"/>
                    </a:xfrm>
                    <a:prstGeom prst="rect">
                      <a:avLst/>
                    </a:prstGeom>
                    <a:noFill/>
                    <a:ln w="9525">
                      <a:noFill/>
                      <a:miter lim="800000"/>
                      <a:headEnd/>
                      <a:tailEnd/>
                    </a:ln>
                  </pic:spPr>
                </pic:pic>
              </a:graphicData>
            </a:graphic>
          </wp:inline>
        </w:drawing>
      </w:r>
    </w:p>
    <w:p w:rsidR="00B35FF5" w:rsidRPr="003C3EF1" w:rsidRDefault="00B35FF5">
      <w:pPr>
        <w:rPr>
          <w:rFonts w:ascii="Times New Roman" w:hAnsi="Times New Roman"/>
        </w:rPr>
      </w:pPr>
      <w:r w:rsidRPr="003C3EF1">
        <w:rPr>
          <w:rFonts w:ascii="Times New Roman" w:hAnsi="Times New Roman"/>
        </w:rPr>
        <w:br w:type="page"/>
      </w:r>
    </w:p>
    <w:p w:rsidR="00B35FF5" w:rsidRPr="003C3EF1" w:rsidRDefault="00B35FF5" w:rsidP="00216D39">
      <w:pPr>
        <w:pStyle w:val="ListParagraph"/>
        <w:tabs>
          <w:tab w:val="left" w:pos="450"/>
          <w:tab w:val="left" w:pos="720"/>
        </w:tabs>
        <w:spacing w:line="360" w:lineRule="auto"/>
        <w:rPr>
          <w:rFonts w:ascii="Times New Roman" w:hAnsi="Times New Roman"/>
        </w:rPr>
      </w:pPr>
    </w:p>
    <w:p w:rsidR="00B35FF5" w:rsidRPr="003C3EF1" w:rsidRDefault="0036705D">
      <w:pPr>
        <w:rPr>
          <w:rFonts w:ascii="Times New Roman" w:hAnsi="Times New Roman"/>
        </w:rPr>
      </w:pPr>
      <w:r>
        <w:rPr>
          <w:noProof/>
          <w:lang w:eastAsia="zh-CN"/>
        </w:rPr>
        <w:drawing>
          <wp:anchor distT="0" distB="0" distL="114300" distR="114300" simplePos="0" relativeHeight="251548160" behindDoc="1" locked="0" layoutInCell="1" allowOverlap="1">
            <wp:simplePos x="0" y="0"/>
            <wp:positionH relativeFrom="column">
              <wp:posOffset>624840</wp:posOffset>
            </wp:positionH>
            <wp:positionV relativeFrom="paragraph">
              <wp:posOffset>102235</wp:posOffset>
            </wp:positionV>
            <wp:extent cx="5292090" cy="7452995"/>
            <wp:effectExtent l="19050" t="0" r="3810" b="0"/>
            <wp:wrapTight wrapText="bothSides">
              <wp:wrapPolygon edited="0">
                <wp:start x="-78" y="0"/>
                <wp:lineTo x="-78" y="21532"/>
                <wp:lineTo x="21616" y="21532"/>
                <wp:lineTo x="21616" y="0"/>
                <wp:lineTo x="-78" y="0"/>
              </wp:wrapPolygon>
            </wp:wrapTight>
            <wp:docPr id="20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5292090" cy="745299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49184" behindDoc="1" locked="0" layoutInCell="1" allowOverlap="1">
            <wp:simplePos x="0" y="0"/>
            <wp:positionH relativeFrom="column">
              <wp:posOffset>518160</wp:posOffset>
            </wp:positionH>
            <wp:positionV relativeFrom="paragraph">
              <wp:posOffset>2540</wp:posOffset>
            </wp:positionV>
            <wp:extent cx="5414010" cy="7091680"/>
            <wp:effectExtent l="19050" t="0" r="0" b="0"/>
            <wp:wrapTight wrapText="bothSides">
              <wp:wrapPolygon edited="0">
                <wp:start x="-76" y="0"/>
                <wp:lineTo x="-76" y="21527"/>
                <wp:lineTo x="21585" y="21527"/>
                <wp:lineTo x="21585" y="0"/>
                <wp:lineTo x="-76" y="0"/>
              </wp:wrapPolygon>
            </wp:wrapTight>
            <wp:docPr id="20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414010" cy="709168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50208" behindDoc="1" locked="0" layoutInCell="1" allowOverlap="1">
            <wp:simplePos x="0" y="0"/>
            <wp:positionH relativeFrom="column">
              <wp:posOffset>539750</wp:posOffset>
            </wp:positionH>
            <wp:positionV relativeFrom="paragraph">
              <wp:posOffset>2540</wp:posOffset>
            </wp:positionV>
            <wp:extent cx="5434965" cy="7719060"/>
            <wp:effectExtent l="19050" t="0" r="0" b="0"/>
            <wp:wrapTight wrapText="bothSides">
              <wp:wrapPolygon edited="0">
                <wp:start x="-76" y="0"/>
                <wp:lineTo x="-76" y="21536"/>
                <wp:lineTo x="21577" y="21536"/>
                <wp:lineTo x="21577" y="0"/>
                <wp:lineTo x="-76" y="0"/>
              </wp:wrapPolygon>
            </wp:wrapTight>
            <wp:docPr id="20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434965" cy="771906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51232" behindDoc="1" locked="0" layoutInCell="1" allowOverlap="1">
            <wp:simplePos x="0" y="0"/>
            <wp:positionH relativeFrom="column">
              <wp:posOffset>678180</wp:posOffset>
            </wp:positionH>
            <wp:positionV relativeFrom="paragraph">
              <wp:posOffset>339725</wp:posOffset>
            </wp:positionV>
            <wp:extent cx="5360670" cy="6602730"/>
            <wp:effectExtent l="19050" t="0" r="0" b="0"/>
            <wp:wrapTight wrapText="bothSides">
              <wp:wrapPolygon edited="0">
                <wp:start x="-77" y="0"/>
                <wp:lineTo x="-77" y="21563"/>
                <wp:lineTo x="21569" y="21563"/>
                <wp:lineTo x="21569" y="0"/>
                <wp:lineTo x="-77" y="0"/>
              </wp:wrapPolygon>
            </wp:wrapTight>
            <wp:docPr id="20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5360670" cy="660273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52256" behindDoc="0" locked="0" layoutInCell="1" allowOverlap="1">
            <wp:simplePos x="0" y="0"/>
            <wp:positionH relativeFrom="column">
              <wp:posOffset>422910</wp:posOffset>
            </wp:positionH>
            <wp:positionV relativeFrom="paragraph">
              <wp:posOffset>193040</wp:posOffset>
            </wp:positionV>
            <wp:extent cx="5679440" cy="6049645"/>
            <wp:effectExtent l="19050" t="0" r="0" b="0"/>
            <wp:wrapSquare wrapText="bothSides"/>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srcRect/>
                    <a:stretch>
                      <a:fillRect/>
                    </a:stretch>
                  </pic:blipFill>
                  <pic:spPr bwMode="auto">
                    <a:xfrm>
                      <a:off x="0" y="0"/>
                      <a:ext cx="5679440" cy="604964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lang w:eastAsia="zh-CN"/>
        </w:rPr>
        <w:lastRenderedPageBreak/>
        <w:drawing>
          <wp:anchor distT="0" distB="0" distL="114300" distR="114300" simplePos="0" relativeHeight="251553280" behindDoc="1" locked="0" layoutInCell="1" allowOverlap="1">
            <wp:simplePos x="0" y="0"/>
            <wp:positionH relativeFrom="column">
              <wp:posOffset>302895</wp:posOffset>
            </wp:positionH>
            <wp:positionV relativeFrom="paragraph">
              <wp:posOffset>306705</wp:posOffset>
            </wp:positionV>
            <wp:extent cx="5817870" cy="6134735"/>
            <wp:effectExtent l="19050" t="0" r="0" b="0"/>
            <wp:wrapTight wrapText="bothSides">
              <wp:wrapPolygon edited="0">
                <wp:start x="-71" y="0"/>
                <wp:lineTo x="-71" y="21531"/>
                <wp:lineTo x="21572" y="21531"/>
                <wp:lineTo x="21572" y="0"/>
                <wp:lineTo x="-71" y="0"/>
              </wp:wrapPolygon>
            </wp:wrapTight>
            <wp:docPr id="20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srcRect/>
                    <a:stretch>
                      <a:fillRect/>
                    </a:stretch>
                  </pic:blipFill>
                  <pic:spPr bwMode="auto">
                    <a:xfrm>
                      <a:off x="0" y="0"/>
                      <a:ext cx="5817870" cy="613473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5135D2">
      <w:pPr>
        <w:ind w:firstLine="720"/>
        <w:rPr>
          <w:rFonts w:ascii="Times New Roman" w:hAnsi="Times New Roman"/>
        </w:rPr>
      </w:pPr>
      <w:r>
        <w:rPr>
          <w:noProof/>
          <w:lang w:eastAsia="zh-CN"/>
        </w:rPr>
        <w:lastRenderedPageBreak/>
        <w:drawing>
          <wp:anchor distT="0" distB="0" distL="114300" distR="114300" simplePos="0" relativeHeight="251555328" behindDoc="1" locked="0" layoutInCell="1" allowOverlap="1">
            <wp:simplePos x="0" y="0"/>
            <wp:positionH relativeFrom="column">
              <wp:posOffset>422910</wp:posOffset>
            </wp:positionH>
            <wp:positionV relativeFrom="paragraph">
              <wp:posOffset>139065</wp:posOffset>
            </wp:positionV>
            <wp:extent cx="5318125" cy="6273165"/>
            <wp:effectExtent l="19050" t="0" r="0" b="0"/>
            <wp:wrapTight wrapText="bothSides">
              <wp:wrapPolygon edited="0">
                <wp:start x="-77" y="0"/>
                <wp:lineTo x="-77" y="21515"/>
                <wp:lineTo x="21587" y="21515"/>
                <wp:lineTo x="21587" y="0"/>
                <wp:lineTo x="-77" y="0"/>
              </wp:wrapPolygon>
            </wp:wrapTight>
            <wp:docPr id="20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srcRect/>
                    <a:stretch>
                      <a:fillRect/>
                    </a:stretch>
                  </pic:blipFill>
                  <pic:spPr bwMode="auto">
                    <a:xfrm>
                      <a:off x="0" y="0"/>
                      <a:ext cx="5318125" cy="627316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216D39" w:rsidRPr="003C3EF1" w:rsidRDefault="005135D2" w:rsidP="00216D39">
      <w:pPr>
        <w:pStyle w:val="ListParagraph"/>
        <w:tabs>
          <w:tab w:val="left" w:pos="450"/>
          <w:tab w:val="left" w:pos="720"/>
        </w:tabs>
        <w:spacing w:line="360" w:lineRule="auto"/>
        <w:rPr>
          <w:rFonts w:ascii="Times New Roman" w:hAnsi="Times New Roman"/>
          <w:b/>
          <w:sz w:val="28"/>
          <w:szCs w:val="28"/>
        </w:rPr>
      </w:pPr>
      <w:r w:rsidRPr="003C3EF1">
        <w:rPr>
          <w:rFonts w:ascii="Times New Roman" w:hAnsi="Times New Roman"/>
          <w:b/>
          <w:sz w:val="28"/>
          <w:szCs w:val="28"/>
        </w:rPr>
        <w:lastRenderedPageBreak/>
        <w:t>§</w:t>
      </w:r>
      <w:r w:rsidR="007F7353">
        <w:rPr>
          <w:rFonts w:ascii="Times New Roman" w:hAnsi="Times New Roman" w:hint="eastAsia"/>
          <w:b/>
          <w:sz w:val="28"/>
          <w:szCs w:val="28"/>
          <w:lang w:eastAsia="zh-CN"/>
        </w:rPr>
        <w:t>10</w:t>
      </w:r>
      <w:r w:rsidRPr="003C3EF1">
        <w:rPr>
          <w:rFonts w:ascii="Times New Roman" w:hAnsi="Times New Roman"/>
          <w:b/>
          <w:sz w:val="28"/>
          <w:szCs w:val="28"/>
        </w:rPr>
        <w:t>.4 Sound Speed Tables</w:t>
      </w:r>
    </w:p>
    <w:p w:rsidR="005135D2" w:rsidRPr="003C3EF1" w:rsidRDefault="005135D2" w:rsidP="00216D39">
      <w:pPr>
        <w:pStyle w:val="ListParagraph"/>
        <w:tabs>
          <w:tab w:val="left" w:pos="450"/>
          <w:tab w:val="left" w:pos="720"/>
        </w:tabs>
        <w:spacing w:line="360" w:lineRule="auto"/>
        <w:rPr>
          <w:rFonts w:ascii="Times New Roman" w:hAnsi="Times New Roman"/>
          <w:b/>
          <w:sz w:val="28"/>
          <w:szCs w:val="28"/>
        </w:rPr>
      </w:pPr>
    </w:p>
    <w:p w:rsidR="005135D2" w:rsidRPr="003C3EF1" w:rsidRDefault="0036705D" w:rsidP="00216D39">
      <w:pPr>
        <w:pStyle w:val="ListParagraph"/>
        <w:tabs>
          <w:tab w:val="left" w:pos="450"/>
          <w:tab w:val="left" w:pos="720"/>
        </w:tabs>
        <w:spacing w:line="360" w:lineRule="auto"/>
        <w:rPr>
          <w:rFonts w:ascii="Times New Roman" w:hAnsi="Times New Roman"/>
          <w:b/>
          <w:sz w:val="28"/>
          <w:szCs w:val="28"/>
        </w:rPr>
      </w:pPr>
      <w:r>
        <w:rPr>
          <w:rFonts w:ascii="Times New Roman" w:hAnsi="Times New Roman"/>
          <w:b/>
          <w:noProof/>
          <w:sz w:val="28"/>
          <w:szCs w:val="28"/>
          <w:lang w:eastAsia="zh-CN"/>
        </w:rPr>
        <w:drawing>
          <wp:inline distT="0" distB="0" distL="0" distR="0">
            <wp:extent cx="5518150" cy="6177915"/>
            <wp:effectExtent l="19050" t="0" r="635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5518150" cy="6177915"/>
                    </a:xfrm>
                    <a:prstGeom prst="rect">
                      <a:avLst/>
                    </a:prstGeom>
                    <a:noFill/>
                    <a:ln w="9525">
                      <a:noFill/>
                      <a:miter lim="800000"/>
                      <a:headEnd/>
                      <a:tailEnd/>
                    </a:ln>
                  </pic:spPr>
                </pic:pic>
              </a:graphicData>
            </a:graphic>
          </wp:inline>
        </w:drawing>
      </w:r>
    </w:p>
    <w:p w:rsidR="005135D2" w:rsidRPr="003C3EF1" w:rsidRDefault="005135D2" w:rsidP="00216D39">
      <w:pPr>
        <w:pStyle w:val="ListParagraph"/>
        <w:tabs>
          <w:tab w:val="left" w:pos="450"/>
          <w:tab w:val="left" w:pos="720"/>
        </w:tabs>
        <w:spacing w:line="360" w:lineRule="auto"/>
        <w:rPr>
          <w:rFonts w:ascii="Times New Roman" w:hAnsi="Times New Roman"/>
          <w:b/>
          <w:sz w:val="28"/>
          <w:szCs w:val="28"/>
        </w:rPr>
      </w:pPr>
    </w:p>
    <w:p w:rsidR="00734758" w:rsidRPr="003C3EF1" w:rsidRDefault="00734758">
      <w:pPr>
        <w:rPr>
          <w:rFonts w:ascii="Times New Roman" w:hAnsi="Times New Roman"/>
        </w:rPr>
      </w:pPr>
      <w:r w:rsidRPr="003C3EF1">
        <w:rPr>
          <w:rFonts w:ascii="Times New Roman" w:hAnsi="Times New Roman"/>
        </w:rPr>
        <w:br w:type="page"/>
      </w:r>
    </w:p>
    <w:p w:rsidR="00734758"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4874260" cy="6710680"/>
            <wp:effectExtent l="19050" t="0" r="254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srcRect/>
                    <a:stretch>
                      <a:fillRect/>
                    </a:stretch>
                  </pic:blipFill>
                  <pic:spPr bwMode="auto">
                    <a:xfrm>
                      <a:off x="0" y="0"/>
                      <a:ext cx="4874260" cy="6710680"/>
                    </a:xfrm>
                    <a:prstGeom prst="rect">
                      <a:avLst/>
                    </a:prstGeom>
                    <a:noFill/>
                    <a:ln w="9525">
                      <a:noFill/>
                      <a:miter lim="800000"/>
                      <a:headEnd/>
                      <a:tailEnd/>
                    </a:ln>
                  </pic:spPr>
                </pic:pic>
              </a:graphicData>
            </a:graphic>
          </wp:inline>
        </w:drawing>
      </w:r>
    </w:p>
    <w:p w:rsidR="00734758" w:rsidRPr="003C3EF1" w:rsidRDefault="00734758">
      <w:pPr>
        <w:rPr>
          <w:rFonts w:ascii="Times New Roman" w:hAnsi="Times New Roman"/>
        </w:rPr>
      </w:pPr>
      <w:r w:rsidRPr="003C3EF1">
        <w:rPr>
          <w:rFonts w:ascii="Times New Roman" w:hAnsi="Times New Roman"/>
        </w:rPr>
        <w:br w:type="page"/>
      </w:r>
    </w:p>
    <w:p w:rsidR="00734758" w:rsidRPr="003C3EF1" w:rsidRDefault="00734758" w:rsidP="00216D39">
      <w:pPr>
        <w:pStyle w:val="ListParagraph"/>
        <w:tabs>
          <w:tab w:val="left" w:pos="450"/>
          <w:tab w:val="left" w:pos="720"/>
        </w:tabs>
        <w:spacing w:line="360" w:lineRule="auto"/>
        <w:rPr>
          <w:rFonts w:ascii="Times New Roman" w:hAnsi="Times New Roman"/>
          <w:noProof/>
        </w:rPr>
      </w:pPr>
      <w:r w:rsidRPr="003C3EF1">
        <w:rPr>
          <w:rFonts w:ascii="Times New Roman" w:hAnsi="Times New Roman"/>
          <w:noProof/>
        </w:rPr>
        <w:lastRenderedPageBreak/>
        <w:t>\</w:t>
      </w:r>
      <w:r w:rsidR="0036705D">
        <w:rPr>
          <w:rFonts w:ascii="Times New Roman" w:hAnsi="Times New Roman"/>
          <w:noProof/>
          <w:lang w:eastAsia="zh-CN"/>
        </w:rPr>
        <w:drawing>
          <wp:inline distT="0" distB="0" distL="0" distR="0">
            <wp:extent cx="5017135" cy="7323455"/>
            <wp:effectExtent l="19050" t="0" r="0" b="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srcRect/>
                    <a:stretch>
                      <a:fillRect/>
                    </a:stretch>
                  </pic:blipFill>
                  <pic:spPr bwMode="auto">
                    <a:xfrm>
                      <a:off x="0" y="0"/>
                      <a:ext cx="5017135" cy="7323455"/>
                    </a:xfrm>
                    <a:prstGeom prst="rect">
                      <a:avLst/>
                    </a:prstGeom>
                    <a:noFill/>
                    <a:ln w="9525">
                      <a:noFill/>
                      <a:miter lim="800000"/>
                      <a:headEnd/>
                      <a:tailEnd/>
                    </a:ln>
                  </pic:spPr>
                </pic:pic>
              </a:graphicData>
            </a:graphic>
          </wp:inline>
        </w:drawing>
      </w:r>
    </w:p>
    <w:p w:rsidR="00734758" w:rsidRPr="003C3EF1" w:rsidRDefault="00734758">
      <w:pPr>
        <w:rPr>
          <w:rFonts w:ascii="Times New Roman" w:hAnsi="Times New Roman"/>
          <w:noProof/>
        </w:rPr>
      </w:pPr>
      <w:r w:rsidRPr="003C3EF1">
        <w:rPr>
          <w:rFonts w:ascii="Times New Roman" w:hAnsi="Times New Roman"/>
          <w:noProof/>
        </w:rPr>
        <w:br w:type="page"/>
      </w:r>
    </w:p>
    <w:p w:rsidR="00734758" w:rsidRPr="003C3EF1" w:rsidRDefault="0036705D">
      <w:pPr>
        <w:rPr>
          <w:rFonts w:ascii="Times New Roman" w:hAnsi="Times New Roman"/>
        </w:rPr>
      </w:pPr>
      <w:r>
        <w:rPr>
          <w:noProof/>
          <w:lang w:eastAsia="zh-CN"/>
        </w:rPr>
        <w:lastRenderedPageBreak/>
        <w:drawing>
          <wp:anchor distT="0" distB="0" distL="114300" distR="114300" simplePos="0" relativeHeight="251556352" behindDoc="1" locked="0" layoutInCell="1" allowOverlap="1">
            <wp:simplePos x="0" y="0"/>
            <wp:positionH relativeFrom="column">
              <wp:posOffset>210820</wp:posOffset>
            </wp:positionH>
            <wp:positionV relativeFrom="paragraph">
              <wp:posOffset>139065</wp:posOffset>
            </wp:positionV>
            <wp:extent cx="5754370" cy="7389495"/>
            <wp:effectExtent l="19050" t="0" r="0" b="0"/>
            <wp:wrapTight wrapText="bothSides">
              <wp:wrapPolygon edited="0">
                <wp:start x="-72" y="0"/>
                <wp:lineTo x="-72" y="21550"/>
                <wp:lineTo x="21595" y="21550"/>
                <wp:lineTo x="21595" y="0"/>
                <wp:lineTo x="-72" y="0"/>
              </wp:wrapPolygon>
            </wp:wrapTight>
            <wp:docPr id="20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srcRect/>
                    <a:stretch>
                      <a:fillRect/>
                    </a:stretch>
                  </pic:blipFill>
                  <pic:spPr bwMode="auto">
                    <a:xfrm>
                      <a:off x="0" y="0"/>
                      <a:ext cx="5754370" cy="7389495"/>
                    </a:xfrm>
                    <a:prstGeom prst="rect">
                      <a:avLst/>
                    </a:prstGeom>
                    <a:noFill/>
                    <a:ln w="9525">
                      <a:noFill/>
                      <a:miter lim="800000"/>
                      <a:headEnd/>
                      <a:tailEnd/>
                    </a:ln>
                  </pic:spPr>
                </pic:pic>
              </a:graphicData>
            </a:graphic>
          </wp:anchor>
        </w:drawing>
      </w:r>
      <w:r w:rsidR="00734758" w:rsidRPr="003C3EF1">
        <w:rPr>
          <w:rFonts w:ascii="Times New Roman" w:hAnsi="Times New Roman"/>
        </w:rPr>
        <w:br w:type="page"/>
      </w:r>
    </w:p>
    <w:p w:rsidR="00734758" w:rsidRPr="003C3EF1" w:rsidRDefault="0036705D">
      <w:pPr>
        <w:rPr>
          <w:rFonts w:ascii="Times New Roman" w:hAnsi="Times New Roman"/>
        </w:rPr>
      </w:pPr>
      <w:r>
        <w:rPr>
          <w:noProof/>
          <w:lang w:eastAsia="zh-CN"/>
        </w:rPr>
        <w:lastRenderedPageBreak/>
        <w:drawing>
          <wp:anchor distT="0" distB="0" distL="114300" distR="114300" simplePos="0" relativeHeight="251557376" behindDoc="1" locked="0" layoutInCell="1" allowOverlap="1">
            <wp:simplePos x="0" y="0"/>
            <wp:positionH relativeFrom="column">
              <wp:posOffset>210185</wp:posOffset>
            </wp:positionH>
            <wp:positionV relativeFrom="paragraph">
              <wp:posOffset>-20320</wp:posOffset>
            </wp:positionV>
            <wp:extent cx="5822950" cy="8027035"/>
            <wp:effectExtent l="19050" t="0" r="6350" b="0"/>
            <wp:wrapTight wrapText="bothSides">
              <wp:wrapPolygon edited="0">
                <wp:start x="-71" y="0"/>
                <wp:lineTo x="-71" y="21530"/>
                <wp:lineTo x="21624" y="21530"/>
                <wp:lineTo x="21624" y="0"/>
                <wp:lineTo x="-71" y="0"/>
              </wp:wrapPolygon>
            </wp:wrapTight>
            <wp:docPr id="20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5822950" cy="8027035"/>
                    </a:xfrm>
                    <a:prstGeom prst="rect">
                      <a:avLst/>
                    </a:prstGeom>
                    <a:noFill/>
                    <a:ln w="9525">
                      <a:noFill/>
                      <a:miter lim="800000"/>
                      <a:headEnd/>
                      <a:tailEnd/>
                    </a:ln>
                  </pic:spPr>
                </pic:pic>
              </a:graphicData>
            </a:graphic>
          </wp:anchor>
        </w:drawing>
      </w:r>
      <w:r w:rsidR="00734758" w:rsidRPr="003C3EF1">
        <w:rPr>
          <w:rFonts w:ascii="Times New Roman" w:hAnsi="Times New Roman"/>
        </w:rPr>
        <w:br w:type="page"/>
      </w:r>
    </w:p>
    <w:p w:rsidR="0099240B" w:rsidRPr="003C3EF1" w:rsidRDefault="0036705D">
      <w:pPr>
        <w:rPr>
          <w:rFonts w:ascii="Times New Roman" w:hAnsi="Times New Roman"/>
        </w:rPr>
      </w:pPr>
      <w:r>
        <w:rPr>
          <w:noProof/>
          <w:lang w:eastAsia="zh-CN"/>
        </w:rPr>
        <w:lastRenderedPageBreak/>
        <w:drawing>
          <wp:anchor distT="0" distB="0" distL="114300" distR="114300" simplePos="0" relativeHeight="251558400" behindDoc="1" locked="0" layoutInCell="1" allowOverlap="1">
            <wp:simplePos x="0" y="0"/>
            <wp:positionH relativeFrom="column">
              <wp:posOffset>358775</wp:posOffset>
            </wp:positionH>
            <wp:positionV relativeFrom="paragraph">
              <wp:posOffset>-190500</wp:posOffset>
            </wp:positionV>
            <wp:extent cx="5509260" cy="8261350"/>
            <wp:effectExtent l="19050" t="0" r="0" b="0"/>
            <wp:wrapTight wrapText="bothSides">
              <wp:wrapPolygon edited="0">
                <wp:start x="-75" y="0"/>
                <wp:lineTo x="-75" y="21567"/>
                <wp:lineTo x="21585" y="21567"/>
                <wp:lineTo x="21585" y="0"/>
                <wp:lineTo x="-75" y="0"/>
              </wp:wrapPolygon>
            </wp:wrapTight>
            <wp:docPr id="20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509260" cy="8261350"/>
                    </a:xfrm>
                    <a:prstGeom prst="rect">
                      <a:avLst/>
                    </a:prstGeom>
                    <a:noFill/>
                    <a:ln w="9525">
                      <a:noFill/>
                      <a:miter lim="800000"/>
                      <a:headEnd/>
                      <a:tailEnd/>
                    </a:ln>
                  </pic:spPr>
                </pic:pic>
              </a:graphicData>
            </a:graphic>
          </wp:anchor>
        </w:drawing>
      </w:r>
      <w:r w:rsidR="0099240B"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noProof/>
          <w:lang w:eastAsia="zh-CN"/>
        </w:rPr>
        <w:lastRenderedPageBreak/>
        <w:drawing>
          <wp:anchor distT="0" distB="0" distL="114300" distR="114300" simplePos="0" relativeHeight="251559424" behindDoc="1" locked="0" layoutInCell="1" allowOverlap="1">
            <wp:simplePos x="0" y="0"/>
            <wp:positionH relativeFrom="column">
              <wp:posOffset>401320</wp:posOffset>
            </wp:positionH>
            <wp:positionV relativeFrom="paragraph">
              <wp:posOffset>1270</wp:posOffset>
            </wp:positionV>
            <wp:extent cx="5509260" cy="8187055"/>
            <wp:effectExtent l="19050" t="0" r="0" b="0"/>
            <wp:wrapTight wrapText="bothSides">
              <wp:wrapPolygon edited="0">
                <wp:start x="-75" y="0"/>
                <wp:lineTo x="-75" y="21561"/>
                <wp:lineTo x="21585" y="21561"/>
                <wp:lineTo x="21585" y="0"/>
                <wp:lineTo x="-75" y="0"/>
              </wp:wrapPolygon>
            </wp:wrapTight>
            <wp:docPr id="20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srcRect/>
                    <a:stretch>
                      <a:fillRect/>
                    </a:stretch>
                  </pic:blipFill>
                  <pic:spPr bwMode="auto">
                    <a:xfrm>
                      <a:off x="0" y="0"/>
                      <a:ext cx="5509260" cy="8187055"/>
                    </a:xfrm>
                    <a:prstGeom prst="rect">
                      <a:avLst/>
                    </a:prstGeom>
                    <a:noFill/>
                    <a:ln w="9525">
                      <a:noFill/>
                      <a:miter lim="800000"/>
                      <a:headEnd/>
                      <a:tailEnd/>
                    </a:ln>
                  </pic:spPr>
                </pic:pic>
              </a:graphicData>
            </a:graphic>
          </wp:anchor>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446395" cy="7450455"/>
            <wp:effectExtent l="19050" t="0" r="1905" b="0"/>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5446395" cy="745045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589905" cy="7378700"/>
            <wp:effectExtent l="19050" t="0" r="0"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srcRect/>
                    <a:stretch>
                      <a:fillRect/>
                    </a:stretch>
                  </pic:blipFill>
                  <pic:spPr bwMode="auto">
                    <a:xfrm>
                      <a:off x="0" y="0"/>
                      <a:ext cx="5589905" cy="737870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518150" cy="7625080"/>
            <wp:effectExtent l="19050" t="0" r="6350" b="0"/>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5518150" cy="762508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255895" cy="7752715"/>
            <wp:effectExtent l="19050" t="0" r="1905"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srcRect/>
                    <a:stretch>
                      <a:fillRect/>
                    </a:stretch>
                  </pic:blipFill>
                  <pic:spPr bwMode="auto">
                    <a:xfrm>
                      <a:off x="0" y="0"/>
                      <a:ext cx="5255895" cy="775271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255895" cy="7386955"/>
            <wp:effectExtent l="19050" t="0" r="1905" b="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srcRect/>
                    <a:stretch>
                      <a:fillRect/>
                    </a:stretch>
                  </pic:blipFill>
                  <pic:spPr bwMode="auto">
                    <a:xfrm>
                      <a:off x="0" y="0"/>
                      <a:ext cx="5255895" cy="738695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446395" cy="7410450"/>
            <wp:effectExtent l="19050" t="0" r="1905" b="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srcRect/>
                    <a:stretch>
                      <a:fillRect/>
                    </a:stretch>
                  </pic:blipFill>
                  <pic:spPr bwMode="auto">
                    <a:xfrm>
                      <a:off x="0" y="0"/>
                      <a:ext cx="5446395" cy="741045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549900" cy="7227570"/>
            <wp:effectExtent l="19050" t="0" r="0"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a:stretch>
                      <a:fillRect/>
                    </a:stretch>
                  </pic:blipFill>
                  <pic:spPr bwMode="auto">
                    <a:xfrm>
                      <a:off x="0" y="0"/>
                      <a:ext cx="5549900" cy="722757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327650" cy="7752715"/>
            <wp:effectExtent l="19050" t="0" r="6350" b="0"/>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srcRect/>
                    <a:stretch>
                      <a:fillRect/>
                    </a:stretch>
                  </pic:blipFill>
                  <pic:spPr bwMode="auto">
                    <a:xfrm>
                      <a:off x="0" y="0"/>
                      <a:ext cx="5327650" cy="775271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518150" cy="7800340"/>
            <wp:effectExtent l="19050" t="0" r="6350" b="0"/>
            <wp:docPr id="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srcRect/>
                    <a:stretch>
                      <a:fillRect/>
                    </a:stretch>
                  </pic:blipFill>
                  <pic:spPr bwMode="auto">
                    <a:xfrm>
                      <a:off x="0" y="0"/>
                      <a:ext cx="5518150" cy="780034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135D2"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extent cx="5398770" cy="6814185"/>
            <wp:effectExtent l="19050" t="0" r="0" b="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a:stretch>
                      <a:fillRect/>
                    </a:stretch>
                  </pic:blipFill>
                  <pic:spPr bwMode="auto">
                    <a:xfrm>
                      <a:off x="0" y="0"/>
                      <a:ext cx="5398770" cy="6814185"/>
                    </a:xfrm>
                    <a:prstGeom prst="rect">
                      <a:avLst/>
                    </a:prstGeom>
                    <a:noFill/>
                    <a:ln w="9525">
                      <a:noFill/>
                      <a:miter lim="800000"/>
                      <a:headEnd/>
                      <a:tailEnd/>
                    </a:ln>
                  </pic:spPr>
                </pic:pic>
              </a:graphicData>
            </a:graphic>
          </wp:inline>
        </w:drawing>
      </w:r>
    </w:p>
    <w:sectPr w:rsidR="005135D2" w:rsidRPr="003C3EF1" w:rsidSect="003C3EF1">
      <w:footerReference w:type="default" r:id="rId84"/>
      <w:pgSz w:w="12240" w:h="15840"/>
      <w:pgMar w:top="993" w:right="1440" w:bottom="1134" w:left="1440"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20" w:author="Robert Goss" w:date="2017-08-23T10:54:00Z" w:initials="RG">
    <w:p w:rsidR="00D509FE" w:rsidRDefault="00D509FE">
      <w:pPr>
        <w:pStyle w:val="CommentText"/>
      </w:pPr>
      <w:r>
        <w:rPr>
          <w:rStyle w:val="CommentReference"/>
        </w:rPr>
        <w:annotationRef/>
      </w:r>
      <w:r>
        <w:t xml:space="preserve"> N-Method diagram??</w:t>
      </w:r>
    </w:p>
  </w:comment>
  <w:comment w:id="239" w:author="Administrator" w:date="2017-08-14T17:55:00Z" w:initials="A">
    <w:p w:rsidR="00D509FE" w:rsidRDefault="00D509FE">
      <w:pPr>
        <w:pStyle w:val="CommentText"/>
        <w:rPr>
          <w:lang w:eastAsia="zh-CN"/>
        </w:rPr>
      </w:pPr>
      <w:r>
        <w:rPr>
          <w:rStyle w:val="CommentReference"/>
        </w:rPr>
        <w:annotationRef/>
      </w:r>
      <w:r>
        <w:rPr>
          <w:rFonts w:hint="eastAsia"/>
          <w:lang w:eastAsia="zh-CN"/>
        </w:rPr>
        <w:t>请</w:t>
      </w:r>
      <w:r>
        <w:rPr>
          <w:lang w:eastAsia="zh-CN"/>
        </w:rPr>
        <w:t>沈总</w:t>
      </w:r>
      <w:r>
        <w:rPr>
          <w:rFonts w:hint="eastAsia"/>
          <w:lang w:eastAsia="zh-CN"/>
        </w:rPr>
        <w:t>，</w:t>
      </w:r>
      <w:r>
        <w:rPr>
          <w:lang w:eastAsia="zh-CN"/>
        </w:rPr>
        <w:t>肖林确认</w:t>
      </w:r>
      <w:r>
        <w:rPr>
          <w:rFonts w:hint="eastAsia"/>
          <w:lang w:eastAsia="zh-CN"/>
        </w:rPr>
        <w:t xml:space="preserve"> 6</w:t>
      </w:r>
      <w:r>
        <w:rPr>
          <w:lang w:eastAsia="zh-CN"/>
        </w:rPr>
        <w:t>.9</w:t>
      </w:r>
    </w:p>
    <w:p w:rsidR="00D509FE" w:rsidRDefault="00D509FE" w:rsidP="0070396D">
      <w:pPr>
        <w:pStyle w:val="CommentText"/>
        <w:rPr>
          <w:lang w:eastAsia="zh-CN"/>
        </w:rPr>
      </w:pPr>
      <w:r>
        <w:rPr>
          <w:lang w:eastAsia="zh-CN"/>
        </w:rPr>
        <w:t xml:space="preserve">Need John and </w:t>
      </w:r>
      <w:proofErr w:type="spellStart"/>
      <w:r>
        <w:rPr>
          <w:lang w:eastAsia="zh-CN"/>
        </w:rPr>
        <w:t>Xiaolin</w:t>
      </w:r>
      <w:proofErr w:type="spellEnd"/>
      <w:r>
        <w:rPr>
          <w:lang w:eastAsia="zh-CN"/>
        </w:rPr>
        <w:t xml:space="preserve"> to confirm. 6-9</w:t>
      </w:r>
    </w:p>
    <w:p w:rsidR="00D509FE" w:rsidRDefault="00D509FE">
      <w:pPr>
        <w:pStyle w:val="CommentText"/>
        <w:rPr>
          <w:lang w:eastAsia="zh-CN"/>
        </w:rPr>
      </w:pPr>
    </w:p>
  </w:comment>
  <w:comment w:id="244" w:author="Robert Goss" w:date="2017-08-16T16:12:00Z" w:initials="RG">
    <w:p w:rsidR="00D509FE" w:rsidRDefault="00D509FE">
      <w:pPr>
        <w:pStyle w:val="CommentText"/>
      </w:pPr>
      <w:r>
        <w:rPr>
          <w:rStyle w:val="CommentReference"/>
        </w:rPr>
        <w:annotationRef/>
      </w:r>
    </w:p>
    <w:p w:rsidR="00D509FE" w:rsidRDefault="00D509FE">
      <w:pPr>
        <w:pStyle w:val="CommentText"/>
      </w:pPr>
      <w:r>
        <w:t>Need to fix website to activate link.</w:t>
      </w:r>
    </w:p>
  </w:comment>
  <w:comment w:id="254" w:author="Administrator" w:date="2017-08-14T17:57:00Z" w:initials="A">
    <w:p w:rsidR="00D509FE" w:rsidRDefault="00D509FE">
      <w:pPr>
        <w:pStyle w:val="CommentText"/>
        <w:rPr>
          <w:lang w:eastAsia="zh-CN"/>
        </w:rPr>
      </w:pPr>
      <w:r>
        <w:rPr>
          <w:rStyle w:val="CommentReference"/>
        </w:rPr>
        <w:annotationRef/>
      </w:r>
      <w:r>
        <w:rPr>
          <w:rFonts w:hint="eastAsia"/>
          <w:lang w:eastAsia="zh-CN"/>
        </w:rPr>
        <w:t>是否</w:t>
      </w:r>
      <w:r>
        <w:rPr>
          <w:lang w:eastAsia="zh-CN"/>
        </w:rPr>
        <w:t>需要</w:t>
      </w:r>
      <w:r>
        <w:rPr>
          <w:rFonts w:hint="eastAsia"/>
          <w:lang w:eastAsia="zh-CN"/>
        </w:rPr>
        <w:t>RL</w:t>
      </w:r>
      <w:r>
        <w:rPr>
          <w:lang w:eastAsia="zh-CN"/>
        </w:rPr>
        <w:t>安装说明？？？</w:t>
      </w:r>
      <w:r>
        <w:rPr>
          <w:rFonts w:hint="eastAsia"/>
          <w:lang w:eastAsia="zh-CN"/>
        </w:rPr>
        <w:t xml:space="preserve"> </w:t>
      </w:r>
      <w:r>
        <w:rPr>
          <w:lang w:eastAsia="zh-CN"/>
        </w:rPr>
        <w:t>5.26</w:t>
      </w:r>
    </w:p>
    <w:p w:rsidR="00D509FE" w:rsidRDefault="00D509FE">
      <w:pPr>
        <w:pStyle w:val="CommentText"/>
        <w:rPr>
          <w:lang w:eastAsia="zh-CN"/>
        </w:rPr>
      </w:pPr>
      <w:r>
        <w:rPr>
          <w:lang w:eastAsia="zh-CN"/>
        </w:rPr>
        <w:t>Is RL installation instruction needed? 5-26</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0677" w:rsidRDefault="00200677" w:rsidP="00672264">
      <w:pPr>
        <w:spacing w:after="0"/>
      </w:pPr>
      <w:r>
        <w:separator/>
      </w:r>
    </w:p>
  </w:endnote>
  <w:endnote w:type="continuationSeparator" w:id="0">
    <w:p w:rsidR="00200677" w:rsidRDefault="00200677" w:rsidP="00672264">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EU-F5">
    <w:altName w:val="Arial Unicode MS"/>
    <w:charset w:val="86"/>
    <w:family w:val="script"/>
    <w:pitch w:val="fixed"/>
    <w:sig w:usb0="00000000" w:usb1="080E0000" w:usb2="00000010" w:usb3="00000000" w:csb0="00040000" w:csb1="00000000"/>
  </w:font>
  <w:font w:name="文鼎粗圆简">
    <w:altName w:val="黑体"/>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FZYaoTi">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 w:name="STKaiti">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09FE" w:rsidRDefault="00D509FE">
    <w:pPr>
      <w:pStyle w:val="Footer"/>
      <w:jc w:val="center"/>
    </w:pPr>
    <w:fldSimple w:instr=" PAGE   \* MERGEFORMAT ">
      <w:r w:rsidR="00DE4B08">
        <w:rPr>
          <w:noProof/>
        </w:rPr>
        <w:t>42</w:t>
      </w:r>
    </w:fldSimple>
  </w:p>
  <w:p w:rsidR="00D509FE" w:rsidRDefault="00D509F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0677" w:rsidRDefault="00200677" w:rsidP="00672264">
      <w:pPr>
        <w:spacing w:after="0"/>
      </w:pPr>
      <w:r>
        <w:separator/>
      </w:r>
    </w:p>
  </w:footnote>
  <w:footnote w:type="continuationSeparator" w:id="0">
    <w:p w:rsidR="00200677" w:rsidRDefault="00200677" w:rsidP="00672264">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20CECD6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3679E9"/>
    <w:multiLevelType w:val="hybridMultilevel"/>
    <w:tmpl w:val="412A64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3E2C37"/>
    <w:multiLevelType w:val="hybridMultilevel"/>
    <w:tmpl w:val="634A973E"/>
    <w:lvl w:ilvl="0" w:tplc="C22CC1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AB91B3E"/>
    <w:multiLevelType w:val="hybridMultilevel"/>
    <w:tmpl w:val="65E457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DE5B8E"/>
    <w:multiLevelType w:val="hybridMultilevel"/>
    <w:tmpl w:val="82EE48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714736"/>
    <w:multiLevelType w:val="hybridMultilevel"/>
    <w:tmpl w:val="98D49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A47AF3"/>
    <w:multiLevelType w:val="hybridMultilevel"/>
    <w:tmpl w:val="3236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0661B7"/>
    <w:multiLevelType w:val="hybridMultilevel"/>
    <w:tmpl w:val="DAB044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DF7CE1"/>
    <w:multiLevelType w:val="hybridMultilevel"/>
    <w:tmpl w:val="3F02BDC0"/>
    <w:lvl w:ilvl="0" w:tplc="04090001">
      <w:start w:val="1"/>
      <w:numFmt w:val="bulle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9">
    <w:nsid w:val="16B552CF"/>
    <w:multiLevelType w:val="hybridMultilevel"/>
    <w:tmpl w:val="164A91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9248BF"/>
    <w:multiLevelType w:val="hybridMultilevel"/>
    <w:tmpl w:val="634A973E"/>
    <w:lvl w:ilvl="0" w:tplc="C22CC1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1CBB6B98"/>
    <w:multiLevelType w:val="hybridMultilevel"/>
    <w:tmpl w:val="C7E2C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E6F3D15"/>
    <w:multiLevelType w:val="hybridMultilevel"/>
    <w:tmpl w:val="3F3659E0"/>
    <w:lvl w:ilvl="0" w:tplc="04090001">
      <w:start w:val="1"/>
      <w:numFmt w:val="bullet"/>
      <w:lvlText w:val=""/>
      <w:lvlJc w:val="left"/>
      <w:pPr>
        <w:tabs>
          <w:tab w:val="num" w:pos="360"/>
        </w:tabs>
        <w:ind w:left="360" w:hanging="360"/>
      </w:pPr>
      <w:rPr>
        <w:rFonts w:ascii="Symbol" w:hAnsi="Symbol" w:hint="default"/>
      </w:rPr>
    </w:lvl>
    <w:lvl w:ilvl="1" w:tplc="04090011">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202B4CB5"/>
    <w:multiLevelType w:val="hybridMultilevel"/>
    <w:tmpl w:val="0138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9D4CD9"/>
    <w:multiLevelType w:val="hybridMultilevel"/>
    <w:tmpl w:val="22322F98"/>
    <w:lvl w:ilvl="0" w:tplc="F9FA7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F06C09"/>
    <w:multiLevelType w:val="hybridMultilevel"/>
    <w:tmpl w:val="8910B63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8E10860"/>
    <w:multiLevelType w:val="hybridMultilevel"/>
    <w:tmpl w:val="1D0A8EFC"/>
    <w:lvl w:ilvl="0" w:tplc="D1E49BB0">
      <w:start w:val="1"/>
      <w:numFmt w:val="decimal"/>
      <w:lvlText w:val="(%1)"/>
      <w:lvlJc w:val="left"/>
      <w:pPr>
        <w:tabs>
          <w:tab w:val="num" w:pos="360"/>
        </w:tabs>
        <w:ind w:left="360" w:hanging="360"/>
      </w:pPr>
      <w:rPr>
        <w:rFonts w:hint="default"/>
      </w:rPr>
    </w:lvl>
    <w:lvl w:ilvl="1" w:tplc="04090011">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2A2878BF"/>
    <w:multiLevelType w:val="hybridMultilevel"/>
    <w:tmpl w:val="AA3C4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7F2F6F"/>
    <w:multiLevelType w:val="hybridMultilevel"/>
    <w:tmpl w:val="BF861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8D12A1"/>
    <w:multiLevelType w:val="hybridMultilevel"/>
    <w:tmpl w:val="F80A59F4"/>
    <w:lvl w:ilvl="0" w:tplc="3DA0AF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3E768A"/>
    <w:multiLevelType w:val="hybridMultilevel"/>
    <w:tmpl w:val="BE2894AA"/>
    <w:lvl w:ilvl="0" w:tplc="04090001">
      <w:start w:val="1"/>
      <w:numFmt w:val="bullet"/>
      <w:lvlText w:val=""/>
      <w:lvlJc w:val="left"/>
      <w:pPr>
        <w:ind w:left="722" w:hanging="360"/>
      </w:pPr>
      <w:rPr>
        <w:rFonts w:ascii="Symbol" w:hAnsi="Symbol" w:hint="default"/>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1">
    <w:nsid w:val="320F33E6"/>
    <w:multiLevelType w:val="hybridMultilevel"/>
    <w:tmpl w:val="8F869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A1308D"/>
    <w:multiLevelType w:val="hybridMultilevel"/>
    <w:tmpl w:val="298E89D4"/>
    <w:lvl w:ilvl="0" w:tplc="2AB02CBA">
      <w:numFmt w:val="decimal"/>
      <w:lvlText w:val="(%1)"/>
      <w:lvlJc w:val="left"/>
      <w:pPr>
        <w:tabs>
          <w:tab w:val="num" w:pos="360"/>
        </w:tabs>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F353C0"/>
    <w:multiLevelType w:val="hybridMultilevel"/>
    <w:tmpl w:val="72BC2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7101164"/>
    <w:multiLevelType w:val="hybridMultilevel"/>
    <w:tmpl w:val="CF5C71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7B25732"/>
    <w:multiLevelType w:val="hybridMultilevel"/>
    <w:tmpl w:val="D898F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B0C7A39"/>
    <w:multiLevelType w:val="hybridMultilevel"/>
    <w:tmpl w:val="55029FA2"/>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D6B752F"/>
    <w:multiLevelType w:val="hybridMultilevel"/>
    <w:tmpl w:val="D2324D4A"/>
    <w:lvl w:ilvl="0" w:tplc="BC5A67B8">
      <w:start w:val="1"/>
      <w:numFmt w:val="decimal"/>
      <w:lvlText w:val="(%1)"/>
      <w:lvlJc w:val="left"/>
      <w:pPr>
        <w:tabs>
          <w:tab w:val="num" w:pos="360"/>
        </w:tabs>
        <w:ind w:left="360" w:hanging="360"/>
      </w:pPr>
      <w:rPr>
        <w:rFonts w:hint="default"/>
      </w:rPr>
    </w:lvl>
    <w:lvl w:ilvl="1" w:tplc="9E546700">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nsid w:val="436A69E4"/>
    <w:multiLevelType w:val="hybridMultilevel"/>
    <w:tmpl w:val="5DD2C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0707DE"/>
    <w:multiLevelType w:val="hybridMultilevel"/>
    <w:tmpl w:val="7F7A0BB8"/>
    <w:lvl w:ilvl="0" w:tplc="04090011">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4F1F1BB4"/>
    <w:multiLevelType w:val="hybridMultilevel"/>
    <w:tmpl w:val="0E46DA0A"/>
    <w:lvl w:ilvl="0" w:tplc="BC5A67B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4F5F30D6"/>
    <w:multiLevelType w:val="hybridMultilevel"/>
    <w:tmpl w:val="9C109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8F1A80"/>
    <w:multiLevelType w:val="hybridMultilevel"/>
    <w:tmpl w:val="D108C09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51C256E0"/>
    <w:multiLevelType w:val="hybridMultilevel"/>
    <w:tmpl w:val="674688D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99F00C3"/>
    <w:multiLevelType w:val="hybridMultilevel"/>
    <w:tmpl w:val="AF980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697CE5"/>
    <w:multiLevelType w:val="hybridMultilevel"/>
    <w:tmpl w:val="3FA4CB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09385D"/>
    <w:multiLevelType w:val="hybridMultilevel"/>
    <w:tmpl w:val="7ECE354C"/>
    <w:lvl w:ilvl="0" w:tplc="2020B042">
      <w:start w:val="1"/>
      <w:numFmt w:val="upperLetter"/>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2080EF7"/>
    <w:multiLevelType w:val="hybridMultilevel"/>
    <w:tmpl w:val="981E6216"/>
    <w:lvl w:ilvl="0" w:tplc="04090001">
      <w:start w:val="1"/>
      <w:numFmt w:val="bullet"/>
      <w:lvlText w:val=""/>
      <w:lvlJc w:val="left"/>
      <w:pPr>
        <w:tabs>
          <w:tab w:val="num" w:pos="360"/>
        </w:tabs>
        <w:ind w:left="360" w:hanging="360"/>
      </w:pPr>
      <w:rPr>
        <w:rFonts w:ascii="Symbol" w:hAnsi="Symbol" w:hint="default"/>
      </w:rPr>
    </w:lvl>
    <w:lvl w:ilvl="1" w:tplc="4D68F462">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nsid w:val="6352041A"/>
    <w:multiLevelType w:val="hybridMultilevel"/>
    <w:tmpl w:val="83387B5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65511CC5"/>
    <w:multiLevelType w:val="hybridMultilevel"/>
    <w:tmpl w:val="E164682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E9818F8"/>
    <w:multiLevelType w:val="hybridMultilevel"/>
    <w:tmpl w:val="0DDC14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1">
    <w:nsid w:val="78EB3329"/>
    <w:multiLevelType w:val="hybridMultilevel"/>
    <w:tmpl w:val="DB04E09E"/>
    <w:lvl w:ilvl="0" w:tplc="9FB438FC">
      <w:start w:val="1"/>
      <w:numFmt w:val="decimal"/>
      <w:lvlText w:val="%1)"/>
      <w:lvlJc w:val="left"/>
      <w:pPr>
        <w:ind w:left="360" w:hanging="360"/>
      </w:pPr>
      <w:rPr>
        <w:rFonts w:hint="default"/>
        <w:b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C4D6DC0"/>
    <w:multiLevelType w:val="hybridMultilevel"/>
    <w:tmpl w:val="00C4C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34"/>
  </w:num>
  <w:num w:numId="3">
    <w:abstractNumId w:val="7"/>
  </w:num>
  <w:num w:numId="4">
    <w:abstractNumId w:val="25"/>
  </w:num>
  <w:num w:numId="5">
    <w:abstractNumId w:val="4"/>
  </w:num>
  <w:num w:numId="6">
    <w:abstractNumId w:val="41"/>
  </w:num>
  <w:num w:numId="7">
    <w:abstractNumId w:val="33"/>
  </w:num>
  <w:num w:numId="8">
    <w:abstractNumId w:val="9"/>
  </w:num>
  <w:num w:numId="9">
    <w:abstractNumId w:val="36"/>
  </w:num>
  <w:num w:numId="10">
    <w:abstractNumId w:val="6"/>
  </w:num>
  <w:num w:numId="11">
    <w:abstractNumId w:val="0"/>
  </w:num>
  <w:num w:numId="12">
    <w:abstractNumId w:val="32"/>
  </w:num>
  <w:num w:numId="13">
    <w:abstractNumId w:val="14"/>
  </w:num>
  <w:num w:numId="14">
    <w:abstractNumId w:val="8"/>
  </w:num>
  <w:num w:numId="15">
    <w:abstractNumId w:val="26"/>
  </w:num>
  <w:num w:numId="16">
    <w:abstractNumId w:val="24"/>
  </w:num>
  <w:num w:numId="17">
    <w:abstractNumId w:val="13"/>
  </w:num>
  <w:num w:numId="18">
    <w:abstractNumId w:val="20"/>
  </w:num>
  <w:num w:numId="19">
    <w:abstractNumId w:val="37"/>
  </w:num>
  <w:num w:numId="20">
    <w:abstractNumId w:val="23"/>
  </w:num>
  <w:num w:numId="21">
    <w:abstractNumId w:val="18"/>
  </w:num>
  <w:num w:numId="22">
    <w:abstractNumId w:val="31"/>
  </w:num>
  <w:num w:numId="23">
    <w:abstractNumId w:val="21"/>
  </w:num>
  <w:num w:numId="24">
    <w:abstractNumId w:val="1"/>
  </w:num>
  <w:num w:numId="25">
    <w:abstractNumId w:val="35"/>
  </w:num>
  <w:num w:numId="26">
    <w:abstractNumId w:val="28"/>
  </w:num>
  <w:num w:numId="27">
    <w:abstractNumId w:val="16"/>
  </w:num>
  <w:num w:numId="28">
    <w:abstractNumId w:val="39"/>
  </w:num>
  <w:num w:numId="29">
    <w:abstractNumId w:val="15"/>
  </w:num>
  <w:num w:numId="30">
    <w:abstractNumId w:val="38"/>
  </w:num>
  <w:num w:numId="31">
    <w:abstractNumId w:val="42"/>
  </w:num>
  <w:num w:numId="32">
    <w:abstractNumId w:val="29"/>
  </w:num>
  <w:num w:numId="33">
    <w:abstractNumId w:val="11"/>
  </w:num>
  <w:num w:numId="34">
    <w:abstractNumId w:val="3"/>
  </w:num>
  <w:num w:numId="35">
    <w:abstractNumId w:val="12"/>
  </w:num>
  <w:num w:numId="36">
    <w:abstractNumId w:val="2"/>
  </w:num>
  <w:num w:numId="37">
    <w:abstractNumId w:val="27"/>
  </w:num>
  <w:num w:numId="38">
    <w:abstractNumId w:val="30"/>
  </w:num>
  <w:num w:numId="39">
    <w:abstractNumId w:val="22"/>
  </w:num>
  <w:num w:numId="40">
    <w:abstractNumId w:val="17"/>
  </w:num>
  <w:num w:numId="41">
    <w:abstractNumId w:val="10"/>
  </w:num>
  <w:num w:numId="42">
    <w:abstractNumId w:val="19"/>
  </w:num>
  <w:num w:numId="43">
    <w:abstractNumId w:val="5"/>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6"/>
  <w:displayBackgroundShape/>
  <w:bordersDoNotSurroundHeader/>
  <w:bordersDoNotSurroundFooter/>
  <w:proofState w:spelling="clean" w:grammar="clean"/>
  <w:trackRevisions/>
  <w:defaultTabStop w:val="720"/>
  <w:characterSpacingControl w:val="doNotCompress"/>
  <w:hdrShapeDefaults>
    <o:shapedefaults v:ext="edit" spidmax="100354">
      <o:colormru v:ext="edit" colors="yellow"/>
      <o:colormenu v:ext="edit" fillcolor="none [3212]"/>
    </o:shapedefaults>
  </w:hdrShapeDefaults>
  <w:footnotePr>
    <w:footnote w:id="-1"/>
    <w:footnote w:id="0"/>
  </w:footnotePr>
  <w:endnotePr>
    <w:endnote w:id="-1"/>
    <w:endnote w:id="0"/>
  </w:endnotePr>
  <w:compat>
    <w:useFELayout/>
  </w:compat>
  <w:rsids>
    <w:rsidRoot w:val="005C5F3D"/>
    <w:rsid w:val="00003430"/>
    <w:rsid w:val="0000356B"/>
    <w:rsid w:val="00004EBF"/>
    <w:rsid w:val="00006D6D"/>
    <w:rsid w:val="000123FF"/>
    <w:rsid w:val="0001305A"/>
    <w:rsid w:val="000139AE"/>
    <w:rsid w:val="000151BD"/>
    <w:rsid w:val="000156B8"/>
    <w:rsid w:val="00016B55"/>
    <w:rsid w:val="0001758E"/>
    <w:rsid w:val="0002013F"/>
    <w:rsid w:val="00020B42"/>
    <w:rsid w:val="0002129C"/>
    <w:rsid w:val="0002164B"/>
    <w:rsid w:val="00021E48"/>
    <w:rsid w:val="0002205C"/>
    <w:rsid w:val="00023178"/>
    <w:rsid w:val="0002411B"/>
    <w:rsid w:val="00024DD1"/>
    <w:rsid w:val="0002565D"/>
    <w:rsid w:val="00025C76"/>
    <w:rsid w:val="00025C9E"/>
    <w:rsid w:val="000261C0"/>
    <w:rsid w:val="00026D5F"/>
    <w:rsid w:val="0002755D"/>
    <w:rsid w:val="00027CA9"/>
    <w:rsid w:val="00030EEB"/>
    <w:rsid w:val="00031107"/>
    <w:rsid w:val="00031A09"/>
    <w:rsid w:val="00033785"/>
    <w:rsid w:val="00034B98"/>
    <w:rsid w:val="00034DAA"/>
    <w:rsid w:val="000364B6"/>
    <w:rsid w:val="000376D8"/>
    <w:rsid w:val="0004099E"/>
    <w:rsid w:val="0004105A"/>
    <w:rsid w:val="0004276F"/>
    <w:rsid w:val="00045903"/>
    <w:rsid w:val="00047194"/>
    <w:rsid w:val="00047C37"/>
    <w:rsid w:val="0005055A"/>
    <w:rsid w:val="000515E5"/>
    <w:rsid w:val="000520EA"/>
    <w:rsid w:val="000524CB"/>
    <w:rsid w:val="00053304"/>
    <w:rsid w:val="0005501A"/>
    <w:rsid w:val="00056529"/>
    <w:rsid w:val="000572D6"/>
    <w:rsid w:val="000573B8"/>
    <w:rsid w:val="000606EB"/>
    <w:rsid w:val="00061FB7"/>
    <w:rsid w:val="00062D51"/>
    <w:rsid w:val="00063A4D"/>
    <w:rsid w:val="00070A21"/>
    <w:rsid w:val="00070B1E"/>
    <w:rsid w:val="00071FBB"/>
    <w:rsid w:val="000732DF"/>
    <w:rsid w:val="00073568"/>
    <w:rsid w:val="00073C5E"/>
    <w:rsid w:val="00082885"/>
    <w:rsid w:val="000839A1"/>
    <w:rsid w:val="00084FC7"/>
    <w:rsid w:val="000867D2"/>
    <w:rsid w:val="00086BD7"/>
    <w:rsid w:val="000874D2"/>
    <w:rsid w:val="00092ABB"/>
    <w:rsid w:val="000933BE"/>
    <w:rsid w:val="0009513E"/>
    <w:rsid w:val="0009563D"/>
    <w:rsid w:val="00096EE1"/>
    <w:rsid w:val="000972A6"/>
    <w:rsid w:val="000A1CDE"/>
    <w:rsid w:val="000A385F"/>
    <w:rsid w:val="000A4CCD"/>
    <w:rsid w:val="000A54BF"/>
    <w:rsid w:val="000A5BF3"/>
    <w:rsid w:val="000A5EBF"/>
    <w:rsid w:val="000A6294"/>
    <w:rsid w:val="000A6540"/>
    <w:rsid w:val="000B1AC8"/>
    <w:rsid w:val="000B2E47"/>
    <w:rsid w:val="000B3F34"/>
    <w:rsid w:val="000B56A0"/>
    <w:rsid w:val="000B651B"/>
    <w:rsid w:val="000B6B0C"/>
    <w:rsid w:val="000B73D5"/>
    <w:rsid w:val="000B75B7"/>
    <w:rsid w:val="000C2225"/>
    <w:rsid w:val="000C22B3"/>
    <w:rsid w:val="000C2D4D"/>
    <w:rsid w:val="000C32C7"/>
    <w:rsid w:val="000C447E"/>
    <w:rsid w:val="000C5715"/>
    <w:rsid w:val="000C7717"/>
    <w:rsid w:val="000C7B2D"/>
    <w:rsid w:val="000D05A3"/>
    <w:rsid w:val="000D5F01"/>
    <w:rsid w:val="000D699F"/>
    <w:rsid w:val="000D6A0F"/>
    <w:rsid w:val="000D6B4A"/>
    <w:rsid w:val="000D6C77"/>
    <w:rsid w:val="000D7470"/>
    <w:rsid w:val="000E20F3"/>
    <w:rsid w:val="000E420C"/>
    <w:rsid w:val="000E5190"/>
    <w:rsid w:val="000E58ED"/>
    <w:rsid w:val="000E5D02"/>
    <w:rsid w:val="000E5EC5"/>
    <w:rsid w:val="000F0AF6"/>
    <w:rsid w:val="000F282A"/>
    <w:rsid w:val="000F54EB"/>
    <w:rsid w:val="000F6861"/>
    <w:rsid w:val="000F7910"/>
    <w:rsid w:val="00100A1B"/>
    <w:rsid w:val="00100A51"/>
    <w:rsid w:val="0010158B"/>
    <w:rsid w:val="00101BD5"/>
    <w:rsid w:val="00101BF1"/>
    <w:rsid w:val="00102F5F"/>
    <w:rsid w:val="00104063"/>
    <w:rsid w:val="001041E0"/>
    <w:rsid w:val="00104221"/>
    <w:rsid w:val="00106475"/>
    <w:rsid w:val="0010649E"/>
    <w:rsid w:val="001079F9"/>
    <w:rsid w:val="00111310"/>
    <w:rsid w:val="0011266F"/>
    <w:rsid w:val="00112C85"/>
    <w:rsid w:val="00113D86"/>
    <w:rsid w:val="0011531E"/>
    <w:rsid w:val="00116A80"/>
    <w:rsid w:val="0011707F"/>
    <w:rsid w:val="00120835"/>
    <w:rsid w:val="00121A40"/>
    <w:rsid w:val="001220D9"/>
    <w:rsid w:val="00123EEE"/>
    <w:rsid w:val="001260AF"/>
    <w:rsid w:val="001267A1"/>
    <w:rsid w:val="00127FB7"/>
    <w:rsid w:val="00130409"/>
    <w:rsid w:val="001305DD"/>
    <w:rsid w:val="00131BE1"/>
    <w:rsid w:val="00132C0C"/>
    <w:rsid w:val="00133377"/>
    <w:rsid w:val="0013361B"/>
    <w:rsid w:val="00140E00"/>
    <w:rsid w:val="00142D73"/>
    <w:rsid w:val="00144267"/>
    <w:rsid w:val="00145106"/>
    <w:rsid w:val="0014684C"/>
    <w:rsid w:val="00146D1A"/>
    <w:rsid w:val="00147185"/>
    <w:rsid w:val="00150B7A"/>
    <w:rsid w:val="001518F8"/>
    <w:rsid w:val="00152625"/>
    <w:rsid w:val="00152735"/>
    <w:rsid w:val="001534C5"/>
    <w:rsid w:val="00153C65"/>
    <w:rsid w:val="00154559"/>
    <w:rsid w:val="00154A71"/>
    <w:rsid w:val="00154F23"/>
    <w:rsid w:val="001550BC"/>
    <w:rsid w:val="001572BE"/>
    <w:rsid w:val="00160243"/>
    <w:rsid w:val="0016068C"/>
    <w:rsid w:val="001640D7"/>
    <w:rsid w:val="001642F7"/>
    <w:rsid w:val="00164360"/>
    <w:rsid w:val="00165306"/>
    <w:rsid w:val="00165AC1"/>
    <w:rsid w:val="00167DE9"/>
    <w:rsid w:val="00167EF0"/>
    <w:rsid w:val="001704E2"/>
    <w:rsid w:val="0017285F"/>
    <w:rsid w:val="00173D21"/>
    <w:rsid w:val="0017591F"/>
    <w:rsid w:val="00176214"/>
    <w:rsid w:val="001802F5"/>
    <w:rsid w:val="00180655"/>
    <w:rsid w:val="00180991"/>
    <w:rsid w:val="00182F4A"/>
    <w:rsid w:val="001831E4"/>
    <w:rsid w:val="00184B1A"/>
    <w:rsid w:val="00184FC0"/>
    <w:rsid w:val="00184FDE"/>
    <w:rsid w:val="00186366"/>
    <w:rsid w:val="00187FD4"/>
    <w:rsid w:val="00193D17"/>
    <w:rsid w:val="00194A70"/>
    <w:rsid w:val="0019546B"/>
    <w:rsid w:val="00195E1E"/>
    <w:rsid w:val="00196944"/>
    <w:rsid w:val="001A0FA1"/>
    <w:rsid w:val="001A3163"/>
    <w:rsid w:val="001A3EEA"/>
    <w:rsid w:val="001A5C13"/>
    <w:rsid w:val="001A5D07"/>
    <w:rsid w:val="001A619F"/>
    <w:rsid w:val="001B0650"/>
    <w:rsid w:val="001B2494"/>
    <w:rsid w:val="001B3F02"/>
    <w:rsid w:val="001B6FFF"/>
    <w:rsid w:val="001B74B8"/>
    <w:rsid w:val="001B7628"/>
    <w:rsid w:val="001C06D4"/>
    <w:rsid w:val="001C07E1"/>
    <w:rsid w:val="001C13E7"/>
    <w:rsid w:val="001C1B88"/>
    <w:rsid w:val="001C249E"/>
    <w:rsid w:val="001C2DA8"/>
    <w:rsid w:val="001C361E"/>
    <w:rsid w:val="001C3946"/>
    <w:rsid w:val="001C4B2C"/>
    <w:rsid w:val="001C5638"/>
    <w:rsid w:val="001C65D2"/>
    <w:rsid w:val="001C74EB"/>
    <w:rsid w:val="001C7C25"/>
    <w:rsid w:val="001D09BF"/>
    <w:rsid w:val="001D10EA"/>
    <w:rsid w:val="001D2893"/>
    <w:rsid w:val="001D51D0"/>
    <w:rsid w:val="001D79B9"/>
    <w:rsid w:val="001E0617"/>
    <w:rsid w:val="001E0731"/>
    <w:rsid w:val="001E0C4A"/>
    <w:rsid w:val="001E1B0A"/>
    <w:rsid w:val="001E2944"/>
    <w:rsid w:val="001E4830"/>
    <w:rsid w:val="001E5988"/>
    <w:rsid w:val="001E764B"/>
    <w:rsid w:val="001E7F21"/>
    <w:rsid w:val="001F0233"/>
    <w:rsid w:val="001F11CE"/>
    <w:rsid w:val="001F2909"/>
    <w:rsid w:val="001F3A33"/>
    <w:rsid w:val="001F763E"/>
    <w:rsid w:val="00200129"/>
    <w:rsid w:val="00200677"/>
    <w:rsid w:val="002006FB"/>
    <w:rsid w:val="002008D0"/>
    <w:rsid w:val="00204CE5"/>
    <w:rsid w:val="00205734"/>
    <w:rsid w:val="00210FF7"/>
    <w:rsid w:val="0021166D"/>
    <w:rsid w:val="00211772"/>
    <w:rsid w:val="002119C5"/>
    <w:rsid w:val="00212779"/>
    <w:rsid w:val="0021346A"/>
    <w:rsid w:val="002146D7"/>
    <w:rsid w:val="00215523"/>
    <w:rsid w:val="002166F1"/>
    <w:rsid w:val="00216D39"/>
    <w:rsid w:val="00217B9B"/>
    <w:rsid w:val="00223729"/>
    <w:rsid w:val="002238C3"/>
    <w:rsid w:val="0022568E"/>
    <w:rsid w:val="002269E1"/>
    <w:rsid w:val="00227678"/>
    <w:rsid w:val="002306C0"/>
    <w:rsid w:val="002317FA"/>
    <w:rsid w:val="002322EF"/>
    <w:rsid w:val="0023257B"/>
    <w:rsid w:val="0023384E"/>
    <w:rsid w:val="00235737"/>
    <w:rsid w:val="002367BE"/>
    <w:rsid w:val="00237031"/>
    <w:rsid w:val="002414AE"/>
    <w:rsid w:val="00242455"/>
    <w:rsid w:val="00242AFF"/>
    <w:rsid w:val="0024307E"/>
    <w:rsid w:val="00243EB8"/>
    <w:rsid w:val="00244E4A"/>
    <w:rsid w:val="002453B6"/>
    <w:rsid w:val="00246E99"/>
    <w:rsid w:val="002476B3"/>
    <w:rsid w:val="00247944"/>
    <w:rsid w:val="00247D2F"/>
    <w:rsid w:val="00250853"/>
    <w:rsid w:val="00250862"/>
    <w:rsid w:val="002509C4"/>
    <w:rsid w:val="00255307"/>
    <w:rsid w:val="00255879"/>
    <w:rsid w:val="00256BF0"/>
    <w:rsid w:val="002629B3"/>
    <w:rsid w:val="002630C9"/>
    <w:rsid w:val="00263C40"/>
    <w:rsid w:val="002642A4"/>
    <w:rsid w:val="002667B9"/>
    <w:rsid w:val="00266ACC"/>
    <w:rsid w:val="00267EF2"/>
    <w:rsid w:val="00271764"/>
    <w:rsid w:val="00271BB3"/>
    <w:rsid w:val="0027211F"/>
    <w:rsid w:val="00274334"/>
    <w:rsid w:val="00282AC7"/>
    <w:rsid w:val="00282CAD"/>
    <w:rsid w:val="0028489F"/>
    <w:rsid w:val="00284B7F"/>
    <w:rsid w:val="00284CED"/>
    <w:rsid w:val="00286BE2"/>
    <w:rsid w:val="00287F6C"/>
    <w:rsid w:val="00290AE1"/>
    <w:rsid w:val="00290F31"/>
    <w:rsid w:val="00291483"/>
    <w:rsid w:val="00291AFA"/>
    <w:rsid w:val="002934E3"/>
    <w:rsid w:val="00293800"/>
    <w:rsid w:val="00296543"/>
    <w:rsid w:val="00297C41"/>
    <w:rsid w:val="002A07DC"/>
    <w:rsid w:val="002A0C4A"/>
    <w:rsid w:val="002A45AD"/>
    <w:rsid w:val="002A7307"/>
    <w:rsid w:val="002B04D8"/>
    <w:rsid w:val="002B243D"/>
    <w:rsid w:val="002B33F5"/>
    <w:rsid w:val="002B62B9"/>
    <w:rsid w:val="002C0CE8"/>
    <w:rsid w:val="002C272E"/>
    <w:rsid w:val="002C31EF"/>
    <w:rsid w:val="002C3418"/>
    <w:rsid w:val="002C576D"/>
    <w:rsid w:val="002D023F"/>
    <w:rsid w:val="002D1DED"/>
    <w:rsid w:val="002D1FC9"/>
    <w:rsid w:val="002D4937"/>
    <w:rsid w:val="002D58F0"/>
    <w:rsid w:val="002E0C9F"/>
    <w:rsid w:val="002E1403"/>
    <w:rsid w:val="002E346C"/>
    <w:rsid w:val="002E349A"/>
    <w:rsid w:val="002E6846"/>
    <w:rsid w:val="002F01A4"/>
    <w:rsid w:val="002F04C4"/>
    <w:rsid w:val="002F0C77"/>
    <w:rsid w:val="002F24DA"/>
    <w:rsid w:val="002F2978"/>
    <w:rsid w:val="002F3054"/>
    <w:rsid w:val="002F3245"/>
    <w:rsid w:val="002F33A7"/>
    <w:rsid w:val="002F4EF8"/>
    <w:rsid w:val="002F6EF3"/>
    <w:rsid w:val="002F78F6"/>
    <w:rsid w:val="002F7E8C"/>
    <w:rsid w:val="003005CA"/>
    <w:rsid w:val="00300AFD"/>
    <w:rsid w:val="003033C5"/>
    <w:rsid w:val="00304A06"/>
    <w:rsid w:val="003052B7"/>
    <w:rsid w:val="003056A3"/>
    <w:rsid w:val="003078C0"/>
    <w:rsid w:val="00310028"/>
    <w:rsid w:val="00311A50"/>
    <w:rsid w:val="00311E44"/>
    <w:rsid w:val="00313997"/>
    <w:rsid w:val="00314786"/>
    <w:rsid w:val="0031599F"/>
    <w:rsid w:val="00315E68"/>
    <w:rsid w:val="00316B27"/>
    <w:rsid w:val="00321289"/>
    <w:rsid w:val="00321DCA"/>
    <w:rsid w:val="00322A7A"/>
    <w:rsid w:val="003232FC"/>
    <w:rsid w:val="0032410E"/>
    <w:rsid w:val="0032739F"/>
    <w:rsid w:val="0032754E"/>
    <w:rsid w:val="00327F37"/>
    <w:rsid w:val="00330683"/>
    <w:rsid w:val="00332A07"/>
    <w:rsid w:val="0033333F"/>
    <w:rsid w:val="003334A2"/>
    <w:rsid w:val="00334417"/>
    <w:rsid w:val="00334C98"/>
    <w:rsid w:val="00334D22"/>
    <w:rsid w:val="003354F9"/>
    <w:rsid w:val="003366EE"/>
    <w:rsid w:val="00337008"/>
    <w:rsid w:val="00337795"/>
    <w:rsid w:val="0033797C"/>
    <w:rsid w:val="00340F51"/>
    <w:rsid w:val="00342E4E"/>
    <w:rsid w:val="00343478"/>
    <w:rsid w:val="003474CE"/>
    <w:rsid w:val="003501EB"/>
    <w:rsid w:val="00352084"/>
    <w:rsid w:val="00352E28"/>
    <w:rsid w:val="0035495B"/>
    <w:rsid w:val="0036018D"/>
    <w:rsid w:val="003608F7"/>
    <w:rsid w:val="00363591"/>
    <w:rsid w:val="00363854"/>
    <w:rsid w:val="00363C8F"/>
    <w:rsid w:val="0036542B"/>
    <w:rsid w:val="003654AC"/>
    <w:rsid w:val="00365A7B"/>
    <w:rsid w:val="003660F3"/>
    <w:rsid w:val="0036705D"/>
    <w:rsid w:val="003678EA"/>
    <w:rsid w:val="003701EE"/>
    <w:rsid w:val="00371CBD"/>
    <w:rsid w:val="00371D1E"/>
    <w:rsid w:val="00371E7C"/>
    <w:rsid w:val="00372161"/>
    <w:rsid w:val="003721A5"/>
    <w:rsid w:val="0037370C"/>
    <w:rsid w:val="00373E2C"/>
    <w:rsid w:val="00374232"/>
    <w:rsid w:val="00376F27"/>
    <w:rsid w:val="003772ED"/>
    <w:rsid w:val="00377E11"/>
    <w:rsid w:val="003806C5"/>
    <w:rsid w:val="00380C4E"/>
    <w:rsid w:val="00381BF1"/>
    <w:rsid w:val="0038285A"/>
    <w:rsid w:val="00386CF0"/>
    <w:rsid w:val="00387CF8"/>
    <w:rsid w:val="00390DEB"/>
    <w:rsid w:val="00390E07"/>
    <w:rsid w:val="00390FE8"/>
    <w:rsid w:val="00391B41"/>
    <w:rsid w:val="00391B5C"/>
    <w:rsid w:val="003921BE"/>
    <w:rsid w:val="0039233A"/>
    <w:rsid w:val="003927E8"/>
    <w:rsid w:val="00392B59"/>
    <w:rsid w:val="00393DB8"/>
    <w:rsid w:val="00394798"/>
    <w:rsid w:val="003955A3"/>
    <w:rsid w:val="00395AF5"/>
    <w:rsid w:val="00395E64"/>
    <w:rsid w:val="00396365"/>
    <w:rsid w:val="00396D75"/>
    <w:rsid w:val="00397EB8"/>
    <w:rsid w:val="00397EC8"/>
    <w:rsid w:val="003A0802"/>
    <w:rsid w:val="003A2D91"/>
    <w:rsid w:val="003A4F5B"/>
    <w:rsid w:val="003A535B"/>
    <w:rsid w:val="003A7E20"/>
    <w:rsid w:val="003B0B63"/>
    <w:rsid w:val="003B1929"/>
    <w:rsid w:val="003B1974"/>
    <w:rsid w:val="003B46BC"/>
    <w:rsid w:val="003B592C"/>
    <w:rsid w:val="003B5B69"/>
    <w:rsid w:val="003B5F30"/>
    <w:rsid w:val="003B5F58"/>
    <w:rsid w:val="003B623E"/>
    <w:rsid w:val="003B6557"/>
    <w:rsid w:val="003B7D0F"/>
    <w:rsid w:val="003C0954"/>
    <w:rsid w:val="003C19C4"/>
    <w:rsid w:val="003C1B13"/>
    <w:rsid w:val="003C2A37"/>
    <w:rsid w:val="003C2CD2"/>
    <w:rsid w:val="003C3065"/>
    <w:rsid w:val="003C3EF1"/>
    <w:rsid w:val="003C4EA8"/>
    <w:rsid w:val="003C544D"/>
    <w:rsid w:val="003C55A1"/>
    <w:rsid w:val="003C623E"/>
    <w:rsid w:val="003C7133"/>
    <w:rsid w:val="003C742C"/>
    <w:rsid w:val="003C785C"/>
    <w:rsid w:val="003C7EEF"/>
    <w:rsid w:val="003D17C3"/>
    <w:rsid w:val="003D29BA"/>
    <w:rsid w:val="003D2C28"/>
    <w:rsid w:val="003D2C79"/>
    <w:rsid w:val="003D3787"/>
    <w:rsid w:val="003D379A"/>
    <w:rsid w:val="003D4F4D"/>
    <w:rsid w:val="003D6079"/>
    <w:rsid w:val="003D720A"/>
    <w:rsid w:val="003E14A9"/>
    <w:rsid w:val="003E2312"/>
    <w:rsid w:val="003E3E93"/>
    <w:rsid w:val="003E75ED"/>
    <w:rsid w:val="003E76D3"/>
    <w:rsid w:val="003F120A"/>
    <w:rsid w:val="003F1907"/>
    <w:rsid w:val="003F1BBB"/>
    <w:rsid w:val="003F1E36"/>
    <w:rsid w:val="003F37B5"/>
    <w:rsid w:val="003F5A50"/>
    <w:rsid w:val="003F5D07"/>
    <w:rsid w:val="003F6A74"/>
    <w:rsid w:val="003F72B6"/>
    <w:rsid w:val="0040008C"/>
    <w:rsid w:val="00401A72"/>
    <w:rsid w:val="00402373"/>
    <w:rsid w:val="00402818"/>
    <w:rsid w:val="0040484A"/>
    <w:rsid w:val="00404DB9"/>
    <w:rsid w:val="00404F6A"/>
    <w:rsid w:val="00410561"/>
    <w:rsid w:val="00411202"/>
    <w:rsid w:val="004112B1"/>
    <w:rsid w:val="004113A9"/>
    <w:rsid w:val="0041232F"/>
    <w:rsid w:val="00412382"/>
    <w:rsid w:val="004141E5"/>
    <w:rsid w:val="0041564B"/>
    <w:rsid w:val="00415697"/>
    <w:rsid w:val="00415CBC"/>
    <w:rsid w:val="0041679D"/>
    <w:rsid w:val="00417113"/>
    <w:rsid w:val="00420ADB"/>
    <w:rsid w:val="00420D00"/>
    <w:rsid w:val="004236E6"/>
    <w:rsid w:val="0042593A"/>
    <w:rsid w:val="00426496"/>
    <w:rsid w:val="00426CFC"/>
    <w:rsid w:val="004366E6"/>
    <w:rsid w:val="00436CA0"/>
    <w:rsid w:val="00440F22"/>
    <w:rsid w:val="004411E8"/>
    <w:rsid w:val="00441C6C"/>
    <w:rsid w:val="0044338A"/>
    <w:rsid w:val="00444DC6"/>
    <w:rsid w:val="00445BAB"/>
    <w:rsid w:val="004464F0"/>
    <w:rsid w:val="00447CA3"/>
    <w:rsid w:val="00454F94"/>
    <w:rsid w:val="00455209"/>
    <w:rsid w:val="00455760"/>
    <w:rsid w:val="004566C4"/>
    <w:rsid w:val="00457387"/>
    <w:rsid w:val="00457D9F"/>
    <w:rsid w:val="0046124E"/>
    <w:rsid w:val="004612AB"/>
    <w:rsid w:val="0046139A"/>
    <w:rsid w:val="004620C6"/>
    <w:rsid w:val="0046494C"/>
    <w:rsid w:val="004657B7"/>
    <w:rsid w:val="00466CA8"/>
    <w:rsid w:val="00467022"/>
    <w:rsid w:val="00470F2C"/>
    <w:rsid w:val="00470F33"/>
    <w:rsid w:val="0047362E"/>
    <w:rsid w:val="00474157"/>
    <w:rsid w:val="0047469A"/>
    <w:rsid w:val="00474D45"/>
    <w:rsid w:val="00474F9C"/>
    <w:rsid w:val="00475B0C"/>
    <w:rsid w:val="004820DB"/>
    <w:rsid w:val="00482B2E"/>
    <w:rsid w:val="0048514F"/>
    <w:rsid w:val="00492E4B"/>
    <w:rsid w:val="004932B0"/>
    <w:rsid w:val="004935E3"/>
    <w:rsid w:val="00493CDE"/>
    <w:rsid w:val="0049579E"/>
    <w:rsid w:val="004A2463"/>
    <w:rsid w:val="004A51CC"/>
    <w:rsid w:val="004B16B8"/>
    <w:rsid w:val="004B2DE9"/>
    <w:rsid w:val="004B3CDD"/>
    <w:rsid w:val="004B5FE2"/>
    <w:rsid w:val="004C2FEF"/>
    <w:rsid w:val="004C4242"/>
    <w:rsid w:val="004C4532"/>
    <w:rsid w:val="004C5004"/>
    <w:rsid w:val="004C5157"/>
    <w:rsid w:val="004C7AB7"/>
    <w:rsid w:val="004C7C60"/>
    <w:rsid w:val="004D0EB7"/>
    <w:rsid w:val="004D1843"/>
    <w:rsid w:val="004D27DC"/>
    <w:rsid w:val="004D35F2"/>
    <w:rsid w:val="004D59BA"/>
    <w:rsid w:val="004D605C"/>
    <w:rsid w:val="004D635D"/>
    <w:rsid w:val="004D6CDC"/>
    <w:rsid w:val="004D6E77"/>
    <w:rsid w:val="004E0BC0"/>
    <w:rsid w:val="004E19E4"/>
    <w:rsid w:val="004E1A2F"/>
    <w:rsid w:val="004E1F85"/>
    <w:rsid w:val="004E2A7D"/>
    <w:rsid w:val="004E2D3D"/>
    <w:rsid w:val="004E4EC4"/>
    <w:rsid w:val="004E533F"/>
    <w:rsid w:val="004E7ACF"/>
    <w:rsid w:val="004F1196"/>
    <w:rsid w:val="004F1BC3"/>
    <w:rsid w:val="004F27A2"/>
    <w:rsid w:val="004F33F1"/>
    <w:rsid w:val="004F479F"/>
    <w:rsid w:val="004F6E48"/>
    <w:rsid w:val="00501606"/>
    <w:rsid w:val="00501943"/>
    <w:rsid w:val="00501E4F"/>
    <w:rsid w:val="00501F3A"/>
    <w:rsid w:val="00504051"/>
    <w:rsid w:val="005047C6"/>
    <w:rsid w:val="0050560B"/>
    <w:rsid w:val="00506224"/>
    <w:rsid w:val="00510B57"/>
    <w:rsid w:val="00511D5E"/>
    <w:rsid w:val="00511E3D"/>
    <w:rsid w:val="005135D2"/>
    <w:rsid w:val="0052018B"/>
    <w:rsid w:val="0052036D"/>
    <w:rsid w:val="0052232F"/>
    <w:rsid w:val="005240A2"/>
    <w:rsid w:val="00524F5A"/>
    <w:rsid w:val="00526718"/>
    <w:rsid w:val="005270AE"/>
    <w:rsid w:val="00527513"/>
    <w:rsid w:val="0053004F"/>
    <w:rsid w:val="00531A47"/>
    <w:rsid w:val="00533287"/>
    <w:rsid w:val="00533428"/>
    <w:rsid w:val="00533FD3"/>
    <w:rsid w:val="0053627B"/>
    <w:rsid w:val="005402E3"/>
    <w:rsid w:val="0054138D"/>
    <w:rsid w:val="00542308"/>
    <w:rsid w:val="00543483"/>
    <w:rsid w:val="00544E95"/>
    <w:rsid w:val="00545777"/>
    <w:rsid w:val="00545FF7"/>
    <w:rsid w:val="005469E5"/>
    <w:rsid w:val="00546B68"/>
    <w:rsid w:val="00547D93"/>
    <w:rsid w:val="00550817"/>
    <w:rsid w:val="00551057"/>
    <w:rsid w:val="00560336"/>
    <w:rsid w:val="005623D2"/>
    <w:rsid w:val="00562693"/>
    <w:rsid w:val="00563F33"/>
    <w:rsid w:val="005641EA"/>
    <w:rsid w:val="005654D7"/>
    <w:rsid w:val="0056553F"/>
    <w:rsid w:val="0057139F"/>
    <w:rsid w:val="005725F8"/>
    <w:rsid w:val="00572D50"/>
    <w:rsid w:val="005733E4"/>
    <w:rsid w:val="005750BC"/>
    <w:rsid w:val="005757EB"/>
    <w:rsid w:val="00576CB1"/>
    <w:rsid w:val="005772F6"/>
    <w:rsid w:val="00577D04"/>
    <w:rsid w:val="005808C2"/>
    <w:rsid w:val="00580B0A"/>
    <w:rsid w:val="00581B54"/>
    <w:rsid w:val="005820FE"/>
    <w:rsid w:val="005842C9"/>
    <w:rsid w:val="00584D41"/>
    <w:rsid w:val="00584EEE"/>
    <w:rsid w:val="00590F7A"/>
    <w:rsid w:val="00591CA5"/>
    <w:rsid w:val="00591E0A"/>
    <w:rsid w:val="005937FD"/>
    <w:rsid w:val="0059504C"/>
    <w:rsid w:val="00595791"/>
    <w:rsid w:val="00595CA2"/>
    <w:rsid w:val="0059626A"/>
    <w:rsid w:val="00597C7B"/>
    <w:rsid w:val="005A248E"/>
    <w:rsid w:val="005A4068"/>
    <w:rsid w:val="005B1140"/>
    <w:rsid w:val="005B3FCD"/>
    <w:rsid w:val="005B4284"/>
    <w:rsid w:val="005B4E15"/>
    <w:rsid w:val="005B5486"/>
    <w:rsid w:val="005B674E"/>
    <w:rsid w:val="005B7DDB"/>
    <w:rsid w:val="005C204F"/>
    <w:rsid w:val="005C5F3D"/>
    <w:rsid w:val="005C5FF5"/>
    <w:rsid w:val="005C691A"/>
    <w:rsid w:val="005D0CE9"/>
    <w:rsid w:val="005D0D3A"/>
    <w:rsid w:val="005D1D7D"/>
    <w:rsid w:val="005D3B4E"/>
    <w:rsid w:val="005D5171"/>
    <w:rsid w:val="005E0D66"/>
    <w:rsid w:val="005E386A"/>
    <w:rsid w:val="005E3EF3"/>
    <w:rsid w:val="005E4711"/>
    <w:rsid w:val="005F0420"/>
    <w:rsid w:val="005F0FB8"/>
    <w:rsid w:val="005F29F9"/>
    <w:rsid w:val="005F35AC"/>
    <w:rsid w:val="005F3DC1"/>
    <w:rsid w:val="005F45B5"/>
    <w:rsid w:val="005F5E41"/>
    <w:rsid w:val="005F7D6F"/>
    <w:rsid w:val="00601291"/>
    <w:rsid w:val="00601DB0"/>
    <w:rsid w:val="00603BF1"/>
    <w:rsid w:val="0060617F"/>
    <w:rsid w:val="006105A8"/>
    <w:rsid w:val="006110AB"/>
    <w:rsid w:val="00611CA7"/>
    <w:rsid w:val="00620BD4"/>
    <w:rsid w:val="00620F6B"/>
    <w:rsid w:val="006238A0"/>
    <w:rsid w:val="006247C6"/>
    <w:rsid w:val="00625AEE"/>
    <w:rsid w:val="00625CB8"/>
    <w:rsid w:val="00627DF3"/>
    <w:rsid w:val="00630ADF"/>
    <w:rsid w:val="00631037"/>
    <w:rsid w:val="0063204A"/>
    <w:rsid w:val="00636C99"/>
    <w:rsid w:val="00636CF4"/>
    <w:rsid w:val="00637BC0"/>
    <w:rsid w:val="0064179B"/>
    <w:rsid w:val="00641DC4"/>
    <w:rsid w:val="006430F8"/>
    <w:rsid w:val="00651D1E"/>
    <w:rsid w:val="0065273B"/>
    <w:rsid w:val="006529A4"/>
    <w:rsid w:val="006535EE"/>
    <w:rsid w:val="00654756"/>
    <w:rsid w:val="00654831"/>
    <w:rsid w:val="006561CF"/>
    <w:rsid w:val="006574BD"/>
    <w:rsid w:val="00657513"/>
    <w:rsid w:val="006621EB"/>
    <w:rsid w:val="00662A33"/>
    <w:rsid w:val="006635DB"/>
    <w:rsid w:val="00665108"/>
    <w:rsid w:val="00665A6A"/>
    <w:rsid w:val="00666517"/>
    <w:rsid w:val="006672DD"/>
    <w:rsid w:val="006702D3"/>
    <w:rsid w:val="00672264"/>
    <w:rsid w:val="00673771"/>
    <w:rsid w:val="00674DFC"/>
    <w:rsid w:val="00675B4B"/>
    <w:rsid w:val="00675E82"/>
    <w:rsid w:val="006800FF"/>
    <w:rsid w:val="006802AA"/>
    <w:rsid w:val="00680901"/>
    <w:rsid w:val="00680E84"/>
    <w:rsid w:val="00681144"/>
    <w:rsid w:val="0068227E"/>
    <w:rsid w:val="006843A9"/>
    <w:rsid w:val="006848F6"/>
    <w:rsid w:val="00685A69"/>
    <w:rsid w:val="00686335"/>
    <w:rsid w:val="006864B7"/>
    <w:rsid w:val="00686E8B"/>
    <w:rsid w:val="0068789F"/>
    <w:rsid w:val="00691A52"/>
    <w:rsid w:val="00691D19"/>
    <w:rsid w:val="006928CE"/>
    <w:rsid w:val="00692D0B"/>
    <w:rsid w:val="00693701"/>
    <w:rsid w:val="00697AFA"/>
    <w:rsid w:val="006A0612"/>
    <w:rsid w:val="006A1D31"/>
    <w:rsid w:val="006A249C"/>
    <w:rsid w:val="006A3C30"/>
    <w:rsid w:val="006A6135"/>
    <w:rsid w:val="006A65AC"/>
    <w:rsid w:val="006B2BAE"/>
    <w:rsid w:val="006B525D"/>
    <w:rsid w:val="006B5F9A"/>
    <w:rsid w:val="006B741F"/>
    <w:rsid w:val="006C0860"/>
    <w:rsid w:val="006C0D4A"/>
    <w:rsid w:val="006C244F"/>
    <w:rsid w:val="006C5D68"/>
    <w:rsid w:val="006C5F53"/>
    <w:rsid w:val="006C620F"/>
    <w:rsid w:val="006C6609"/>
    <w:rsid w:val="006D06ED"/>
    <w:rsid w:val="006D1B0D"/>
    <w:rsid w:val="006D227F"/>
    <w:rsid w:val="006D232D"/>
    <w:rsid w:val="006D5873"/>
    <w:rsid w:val="006D5D33"/>
    <w:rsid w:val="006D6806"/>
    <w:rsid w:val="006D7FDF"/>
    <w:rsid w:val="006E0997"/>
    <w:rsid w:val="006E17B8"/>
    <w:rsid w:val="006E2741"/>
    <w:rsid w:val="006E296E"/>
    <w:rsid w:val="006E4E96"/>
    <w:rsid w:val="006E5362"/>
    <w:rsid w:val="006E6D57"/>
    <w:rsid w:val="006E780B"/>
    <w:rsid w:val="006E78E4"/>
    <w:rsid w:val="006F105E"/>
    <w:rsid w:val="006F29EE"/>
    <w:rsid w:val="006F3C5B"/>
    <w:rsid w:val="006F47DE"/>
    <w:rsid w:val="006F59F3"/>
    <w:rsid w:val="006F6D8D"/>
    <w:rsid w:val="006F6EED"/>
    <w:rsid w:val="006F6FBB"/>
    <w:rsid w:val="0070028F"/>
    <w:rsid w:val="007014C1"/>
    <w:rsid w:val="00702494"/>
    <w:rsid w:val="00702EFC"/>
    <w:rsid w:val="00703777"/>
    <w:rsid w:val="0070396D"/>
    <w:rsid w:val="00704E7F"/>
    <w:rsid w:val="0070558A"/>
    <w:rsid w:val="00707A21"/>
    <w:rsid w:val="00707DE6"/>
    <w:rsid w:val="00707EFA"/>
    <w:rsid w:val="00710FE2"/>
    <w:rsid w:val="007113FE"/>
    <w:rsid w:val="00713C0F"/>
    <w:rsid w:val="00713C71"/>
    <w:rsid w:val="0071446C"/>
    <w:rsid w:val="007155D7"/>
    <w:rsid w:val="00716F50"/>
    <w:rsid w:val="00720561"/>
    <w:rsid w:val="007217D8"/>
    <w:rsid w:val="007225EB"/>
    <w:rsid w:val="007228BA"/>
    <w:rsid w:val="00723654"/>
    <w:rsid w:val="00724D52"/>
    <w:rsid w:val="00725079"/>
    <w:rsid w:val="007271B7"/>
    <w:rsid w:val="0072763C"/>
    <w:rsid w:val="00727663"/>
    <w:rsid w:val="007277BB"/>
    <w:rsid w:val="00730249"/>
    <w:rsid w:val="00732EF4"/>
    <w:rsid w:val="007346B8"/>
    <w:rsid w:val="00734758"/>
    <w:rsid w:val="0073593E"/>
    <w:rsid w:val="007361B5"/>
    <w:rsid w:val="00736ABE"/>
    <w:rsid w:val="00740FC9"/>
    <w:rsid w:val="00741833"/>
    <w:rsid w:val="007419A2"/>
    <w:rsid w:val="00741BAE"/>
    <w:rsid w:val="00742823"/>
    <w:rsid w:val="00742FBD"/>
    <w:rsid w:val="00745854"/>
    <w:rsid w:val="00745C15"/>
    <w:rsid w:val="00745F02"/>
    <w:rsid w:val="00753B4F"/>
    <w:rsid w:val="0075763B"/>
    <w:rsid w:val="007578BF"/>
    <w:rsid w:val="00762567"/>
    <w:rsid w:val="00762A3A"/>
    <w:rsid w:val="00763834"/>
    <w:rsid w:val="00766BAF"/>
    <w:rsid w:val="00770188"/>
    <w:rsid w:val="00772BD6"/>
    <w:rsid w:val="00773677"/>
    <w:rsid w:val="00773BF6"/>
    <w:rsid w:val="00774401"/>
    <w:rsid w:val="0077582D"/>
    <w:rsid w:val="00775831"/>
    <w:rsid w:val="00775E4C"/>
    <w:rsid w:val="00776852"/>
    <w:rsid w:val="00777265"/>
    <w:rsid w:val="007865C2"/>
    <w:rsid w:val="00786F05"/>
    <w:rsid w:val="00790A84"/>
    <w:rsid w:val="007912A8"/>
    <w:rsid w:val="00792E25"/>
    <w:rsid w:val="00793D3F"/>
    <w:rsid w:val="0079416C"/>
    <w:rsid w:val="00796C32"/>
    <w:rsid w:val="00797421"/>
    <w:rsid w:val="007A058E"/>
    <w:rsid w:val="007A4155"/>
    <w:rsid w:val="007A4216"/>
    <w:rsid w:val="007A6145"/>
    <w:rsid w:val="007A624E"/>
    <w:rsid w:val="007A6B21"/>
    <w:rsid w:val="007B0048"/>
    <w:rsid w:val="007B3972"/>
    <w:rsid w:val="007B415A"/>
    <w:rsid w:val="007C1023"/>
    <w:rsid w:val="007C17B7"/>
    <w:rsid w:val="007C1ED6"/>
    <w:rsid w:val="007C3CEB"/>
    <w:rsid w:val="007C4016"/>
    <w:rsid w:val="007C603A"/>
    <w:rsid w:val="007C718E"/>
    <w:rsid w:val="007D2798"/>
    <w:rsid w:val="007D30E1"/>
    <w:rsid w:val="007D362B"/>
    <w:rsid w:val="007D41C4"/>
    <w:rsid w:val="007D4526"/>
    <w:rsid w:val="007D5CDB"/>
    <w:rsid w:val="007E13F8"/>
    <w:rsid w:val="007E2B1E"/>
    <w:rsid w:val="007E2B6E"/>
    <w:rsid w:val="007E2DA8"/>
    <w:rsid w:val="007E37AE"/>
    <w:rsid w:val="007E48C9"/>
    <w:rsid w:val="007E554C"/>
    <w:rsid w:val="007E5669"/>
    <w:rsid w:val="007E573C"/>
    <w:rsid w:val="007E5CA4"/>
    <w:rsid w:val="007E5F7C"/>
    <w:rsid w:val="007E6F9D"/>
    <w:rsid w:val="007E787A"/>
    <w:rsid w:val="007F03D9"/>
    <w:rsid w:val="007F293E"/>
    <w:rsid w:val="007F2E2B"/>
    <w:rsid w:val="007F4A7A"/>
    <w:rsid w:val="007F516F"/>
    <w:rsid w:val="007F608D"/>
    <w:rsid w:val="007F6520"/>
    <w:rsid w:val="007F6903"/>
    <w:rsid w:val="007F7353"/>
    <w:rsid w:val="00801104"/>
    <w:rsid w:val="008014C3"/>
    <w:rsid w:val="0080300B"/>
    <w:rsid w:val="0080520D"/>
    <w:rsid w:val="00806F21"/>
    <w:rsid w:val="00807548"/>
    <w:rsid w:val="008078CF"/>
    <w:rsid w:val="0081043B"/>
    <w:rsid w:val="008122B4"/>
    <w:rsid w:val="008164E3"/>
    <w:rsid w:val="00816829"/>
    <w:rsid w:val="00820540"/>
    <w:rsid w:val="0082272A"/>
    <w:rsid w:val="008241C9"/>
    <w:rsid w:val="00824BF2"/>
    <w:rsid w:val="00825F43"/>
    <w:rsid w:val="00832AB2"/>
    <w:rsid w:val="00833C36"/>
    <w:rsid w:val="00836157"/>
    <w:rsid w:val="00837FBF"/>
    <w:rsid w:val="00840354"/>
    <w:rsid w:val="00841F2D"/>
    <w:rsid w:val="00842C7A"/>
    <w:rsid w:val="00842D47"/>
    <w:rsid w:val="0084486F"/>
    <w:rsid w:val="008451DD"/>
    <w:rsid w:val="00845C1F"/>
    <w:rsid w:val="008523C4"/>
    <w:rsid w:val="00852CC5"/>
    <w:rsid w:val="008539AB"/>
    <w:rsid w:val="008557E6"/>
    <w:rsid w:val="00855E74"/>
    <w:rsid w:val="00857534"/>
    <w:rsid w:val="00857C84"/>
    <w:rsid w:val="00857E3A"/>
    <w:rsid w:val="008618B7"/>
    <w:rsid w:val="00861A46"/>
    <w:rsid w:val="008647DB"/>
    <w:rsid w:val="008652BA"/>
    <w:rsid w:val="00865D16"/>
    <w:rsid w:val="0087072E"/>
    <w:rsid w:val="00870AAF"/>
    <w:rsid w:val="00870B39"/>
    <w:rsid w:val="00871749"/>
    <w:rsid w:val="008728B1"/>
    <w:rsid w:val="00873E4E"/>
    <w:rsid w:val="008748A9"/>
    <w:rsid w:val="00874FBB"/>
    <w:rsid w:val="00877068"/>
    <w:rsid w:val="0087739B"/>
    <w:rsid w:val="00880688"/>
    <w:rsid w:val="0088177E"/>
    <w:rsid w:val="008861A6"/>
    <w:rsid w:val="008871C9"/>
    <w:rsid w:val="0088750C"/>
    <w:rsid w:val="008924A1"/>
    <w:rsid w:val="0089363A"/>
    <w:rsid w:val="008955B4"/>
    <w:rsid w:val="00895BAD"/>
    <w:rsid w:val="008977EB"/>
    <w:rsid w:val="008A13AB"/>
    <w:rsid w:val="008A1F9B"/>
    <w:rsid w:val="008A4604"/>
    <w:rsid w:val="008A50CC"/>
    <w:rsid w:val="008A651A"/>
    <w:rsid w:val="008A7342"/>
    <w:rsid w:val="008B022B"/>
    <w:rsid w:val="008B1B67"/>
    <w:rsid w:val="008B24B3"/>
    <w:rsid w:val="008B2D3D"/>
    <w:rsid w:val="008B56A4"/>
    <w:rsid w:val="008B637A"/>
    <w:rsid w:val="008C033A"/>
    <w:rsid w:val="008C1230"/>
    <w:rsid w:val="008C233E"/>
    <w:rsid w:val="008C2695"/>
    <w:rsid w:val="008C3425"/>
    <w:rsid w:val="008C3B94"/>
    <w:rsid w:val="008C4633"/>
    <w:rsid w:val="008C476B"/>
    <w:rsid w:val="008C60D3"/>
    <w:rsid w:val="008D000F"/>
    <w:rsid w:val="008D0BE3"/>
    <w:rsid w:val="008D0D4E"/>
    <w:rsid w:val="008D22D5"/>
    <w:rsid w:val="008D37EF"/>
    <w:rsid w:val="008D3D49"/>
    <w:rsid w:val="008D55E9"/>
    <w:rsid w:val="008D5F02"/>
    <w:rsid w:val="008D6E8C"/>
    <w:rsid w:val="008D764A"/>
    <w:rsid w:val="008D7C51"/>
    <w:rsid w:val="008E0586"/>
    <w:rsid w:val="008E2583"/>
    <w:rsid w:val="008E3206"/>
    <w:rsid w:val="008E6B6D"/>
    <w:rsid w:val="008E6C69"/>
    <w:rsid w:val="008F010A"/>
    <w:rsid w:val="008F01DA"/>
    <w:rsid w:val="008F2012"/>
    <w:rsid w:val="008F243A"/>
    <w:rsid w:val="008F75A5"/>
    <w:rsid w:val="00900A82"/>
    <w:rsid w:val="00901A2E"/>
    <w:rsid w:val="0090251D"/>
    <w:rsid w:val="00904B90"/>
    <w:rsid w:val="00906637"/>
    <w:rsid w:val="009078E9"/>
    <w:rsid w:val="00907CFE"/>
    <w:rsid w:val="0091094D"/>
    <w:rsid w:val="00911485"/>
    <w:rsid w:val="00911789"/>
    <w:rsid w:val="009128E3"/>
    <w:rsid w:val="00912E04"/>
    <w:rsid w:val="009132CC"/>
    <w:rsid w:val="00914161"/>
    <w:rsid w:val="009169B7"/>
    <w:rsid w:val="00921025"/>
    <w:rsid w:val="00921AEC"/>
    <w:rsid w:val="009231A7"/>
    <w:rsid w:val="0092348F"/>
    <w:rsid w:val="00924950"/>
    <w:rsid w:val="00927384"/>
    <w:rsid w:val="009300DF"/>
    <w:rsid w:val="00930A68"/>
    <w:rsid w:val="00930F82"/>
    <w:rsid w:val="009322EF"/>
    <w:rsid w:val="00932723"/>
    <w:rsid w:val="00933C8D"/>
    <w:rsid w:val="00934A83"/>
    <w:rsid w:val="00935FA1"/>
    <w:rsid w:val="00936FCF"/>
    <w:rsid w:val="0093714E"/>
    <w:rsid w:val="0093771C"/>
    <w:rsid w:val="009425D1"/>
    <w:rsid w:val="00944C21"/>
    <w:rsid w:val="00946B2F"/>
    <w:rsid w:val="00946C46"/>
    <w:rsid w:val="00947B7A"/>
    <w:rsid w:val="00947EFE"/>
    <w:rsid w:val="009521B5"/>
    <w:rsid w:val="0095408C"/>
    <w:rsid w:val="00954DC8"/>
    <w:rsid w:val="00954E2E"/>
    <w:rsid w:val="0095553B"/>
    <w:rsid w:val="00955845"/>
    <w:rsid w:val="00955ED9"/>
    <w:rsid w:val="00956C16"/>
    <w:rsid w:val="00963457"/>
    <w:rsid w:val="00964088"/>
    <w:rsid w:val="009641FC"/>
    <w:rsid w:val="009647A4"/>
    <w:rsid w:val="0096650A"/>
    <w:rsid w:val="00966A5F"/>
    <w:rsid w:val="00971ACB"/>
    <w:rsid w:val="00972B89"/>
    <w:rsid w:val="009735AC"/>
    <w:rsid w:val="00974CC9"/>
    <w:rsid w:val="009754A7"/>
    <w:rsid w:val="0097696A"/>
    <w:rsid w:val="0097763C"/>
    <w:rsid w:val="00981A5F"/>
    <w:rsid w:val="00982215"/>
    <w:rsid w:val="00982BDA"/>
    <w:rsid w:val="0098668F"/>
    <w:rsid w:val="009870A9"/>
    <w:rsid w:val="00990C20"/>
    <w:rsid w:val="009920BE"/>
    <w:rsid w:val="0099240B"/>
    <w:rsid w:val="0099359C"/>
    <w:rsid w:val="009942AA"/>
    <w:rsid w:val="00994A37"/>
    <w:rsid w:val="009951DE"/>
    <w:rsid w:val="0099532C"/>
    <w:rsid w:val="00995998"/>
    <w:rsid w:val="009961DD"/>
    <w:rsid w:val="00996F6F"/>
    <w:rsid w:val="009972E7"/>
    <w:rsid w:val="00997A81"/>
    <w:rsid w:val="009A4812"/>
    <w:rsid w:val="009A694B"/>
    <w:rsid w:val="009A6E29"/>
    <w:rsid w:val="009A7C9B"/>
    <w:rsid w:val="009A7DA7"/>
    <w:rsid w:val="009B1B29"/>
    <w:rsid w:val="009B20C0"/>
    <w:rsid w:val="009B22CF"/>
    <w:rsid w:val="009B2FB6"/>
    <w:rsid w:val="009B3263"/>
    <w:rsid w:val="009B3C79"/>
    <w:rsid w:val="009B785F"/>
    <w:rsid w:val="009B7C6E"/>
    <w:rsid w:val="009C1395"/>
    <w:rsid w:val="009C161B"/>
    <w:rsid w:val="009C2083"/>
    <w:rsid w:val="009C4304"/>
    <w:rsid w:val="009C5C6F"/>
    <w:rsid w:val="009C6047"/>
    <w:rsid w:val="009C670C"/>
    <w:rsid w:val="009C6E2F"/>
    <w:rsid w:val="009C7436"/>
    <w:rsid w:val="009C7905"/>
    <w:rsid w:val="009D0006"/>
    <w:rsid w:val="009D1D5A"/>
    <w:rsid w:val="009D26D0"/>
    <w:rsid w:val="009D5045"/>
    <w:rsid w:val="009D54B9"/>
    <w:rsid w:val="009D5709"/>
    <w:rsid w:val="009D5970"/>
    <w:rsid w:val="009D5F03"/>
    <w:rsid w:val="009D6A8A"/>
    <w:rsid w:val="009D7ED0"/>
    <w:rsid w:val="009E0095"/>
    <w:rsid w:val="009E05D9"/>
    <w:rsid w:val="009E1367"/>
    <w:rsid w:val="009E13BF"/>
    <w:rsid w:val="009E1610"/>
    <w:rsid w:val="009E195E"/>
    <w:rsid w:val="009E1E18"/>
    <w:rsid w:val="009E1FC1"/>
    <w:rsid w:val="009E271B"/>
    <w:rsid w:val="009E4391"/>
    <w:rsid w:val="009E4F4D"/>
    <w:rsid w:val="009E6632"/>
    <w:rsid w:val="009E6A3D"/>
    <w:rsid w:val="009E7497"/>
    <w:rsid w:val="009F217A"/>
    <w:rsid w:val="009F4325"/>
    <w:rsid w:val="009F60F5"/>
    <w:rsid w:val="00A00B29"/>
    <w:rsid w:val="00A017FE"/>
    <w:rsid w:val="00A01AC6"/>
    <w:rsid w:val="00A04FC0"/>
    <w:rsid w:val="00A064FF"/>
    <w:rsid w:val="00A10243"/>
    <w:rsid w:val="00A1163E"/>
    <w:rsid w:val="00A13269"/>
    <w:rsid w:val="00A1529D"/>
    <w:rsid w:val="00A15F39"/>
    <w:rsid w:val="00A1717A"/>
    <w:rsid w:val="00A177D0"/>
    <w:rsid w:val="00A179D6"/>
    <w:rsid w:val="00A2138D"/>
    <w:rsid w:val="00A221F3"/>
    <w:rsid w:val="00A22F11"/>
    <w:rsid w:val="00A2337B"/>
    <w:rsid w:val="00A23B0B"/>
    <w:rsid w:val="00A27D11"/>
    <w:rsid w:val="00A30F25"/>
    <w:rsid w:val="00A3310E"/>
    <w:rsid w:val="00A3365E"/>
    <w:rsid w:val="00A34BBD"/>
    <w:rsid w:val="00A40704"/>
    <w:rsid w:val="00A40F96"/>
    <w:rsid w:val="00A41390"/>
    <w:rsid w:val="00A41EC2"/>
    <w:rsid w:val="00A41FF5"/>
    <w:rsid w:val="00A4214F"/>
    <w:rsid w:val="00A42F91"/>
    <w:rsid w:val="00A44BBD"/>
    <w:rsid w:val="00A44CC0"/>
    <w:rsid w:val="00A47C68"/>
    <w:rsid w:val="00A516E5"/>
    <w:rsid w:val="00A53524"/>
    <w:rsid w:val="00A53B7D"/>
    <w:rsid w:val="00A5447C"/>
    <w:rsid w:val="00A550E2"/>
    <w:rsid w:val="00A6071D"/>
    <w:rsid w:val="00A622E7"/>
    <w:rsid w:val="00A62D59"/>
    <w:rsid w:val="00A640C6"/>
    <w:rsid w:val="00A64579"/>
    <w:rsid w:val="00A675CE"/>
    <w:rsid w:val="00A72E04"/>
    <w:rsid w:val="00A73F11"/>
    <w:rsid w:val="00A74AB4"/>
    <w:rsid w:val="00A802F4"/>
    <w:rsid w:val="00A80C88"/>
    <w:rsid w:val="00A81CDA"/>
    <w:rsid w:val="00A85CDD"/>
    <w:rsid w:val="00A85D1F"/>
    <w:rsid w:val="00A85E7D"/>
    <w:rsid w:val="00A85FB3"/>
    <w:rsid w:val="00A8688A"/>
    <w:rsid w:val="00A869D7"/>
    <w:rsid w:val="00A86A2D"/>
    <w:rsid w:val="00A90357"/>
    <w:rsid w:val="00A90CC4"/>
    <w:rsid w:val="00A92CCA"/>
    <w:rsid w:val="00A934F4"/>
    <w:rsid w:val="00A93E37"/>
    <w:rsid w:val="00A94190"/>
    <w:rsid w:val="00A96704"/>
    <w:rsid w:val="00A96714"/>
    <w:rsid w:val="00A96F4E"/>
    <w:rsid w:val="00A97F03"/>
    <w:rsid w:val="00AA0410"/>
    <w:rsid w:val="00AA0BD0"/>
    <w:rsid w:val="00AA16C4"/>
    <w:rsid w:val="00AA170D"/>
    <w:rsid w:val="00AA1D2C"/>
    <w:rsid w:val="00AA2BEB"/>
    <w:rsid w:val="00AA32F8"/>
    <w:rsid w:val="00AA3B4F"/>
    <w:rsid w:val="00AA3C85"/>
    <w:rsid w:val="00AB013A"/>
    <w:rsid w:val="00AB02F2"/>
    <w:rsid w:val="00AB106F"/>
    <w:rsid w:val="00AB1A9C"/>
    <w:rsid w:val="00AB1FFF"/>
    <w:rsid w:val="00AB41D8"/>
    <w:rsid w:val="00AB6C92"/>
    <w:rsid w:val="00AB7BDA"/>
    <w:rsid w:val="00AC06A2"/>
    <w:rsid w:val="00AC0F45"/>
    <w:rsid w:val="00AC102B"/>
    <w:rsid w:val="00AC1EC9"/>
    <w:rsid w:val="00AC2B4B"/>
    <w:rsid w:val="00AC4B61"/>
    <w:rsid w:val="00AC6E94"/>
    <w:rsid w:val="00AC726B"/>
    <w:rsid w:val="00AD061F"/>
    <w:rsid w:val="00AD29FE"/>
    <w:rsid w:val="00AD411F"/>
    <w:rsid w:val="00AD4409"/>
    <w:rsid w:val="00AD46D6"/>
    <w:rsid w:val="00AD4DA8"/>
    <w:rsid w:val="00AD4FA7"/>
    <w:rsid w:val="00AD5B7A"/>
    <w:rsid w:val="00AD6510"/>
    <w:rsid w:val="00AD7EA0"/>
    <w:rsid w:val="00AE01A1"/>
    <w:rsid w:val="00AE0823"/>
    <w:rsid w:val="00AE4FA9"/>
    <w:rsid w:val="00AE663F"/>
    <w:rsid w:val="00AF0DCC"/>
    <w:rsid w:val="00AF18B2"/>
    <w:rsid w:val="00AF1B74"/>
    <w:rsid w:val="00AF27A8"/>
    <w:rsid w:val="00AF3104"/>
    <w:rsid w:val="00AF36A9"/>
    <w:rsid w:val="00AF5E2B"/>
    <w:rsid w:val="00AF6A2B"/>
    <w:rsid w:val="00AF77A5"/>
    <w:rsid w:val="00AF7B9B"/>
    <w:rsid w:val="00B01613"/>
    <w:rsid w:val="00B0225C"/>
    <w:rsid w:val="00B04A96"/>
    <w:rsid w:val="00B05675"/>
    <w:rsid w:val="00B06AB5"/>
    <w:rsid w:val="00B07F0A"/>
    <w:rsid w:val="00B1062A"/>
    <w:rsid w:val="00B119D4"/>
    <w:rsid w:val="00B123C7"/>
    <w:rsid w:val="00B13D30"/>
    <w:rsid w:val="00B154D1"/>
    <w:rsid w:val="00B16618"/>
    <w:rsid w:val="00B166AD"/>
    <w:rsid w:val="00B1721B"/>
    <w:rsid w:val="00B20EA5"/>
    <w:rsid w:val="00B21033"/>
    <w:rsid w:val="00B21425"/>
    <w:rsid w:val="00B2228A"/>
    <w:rsid w:val="00B253DC"/>
    <w:rsid w:val="00B255D3"/>
    <w:rsid w:val="00B259AF"/>
    <w:rsid w:val="00B2664C"/>
    <w:rsid w:val="00B26C7B"/>
    <w:rsid w:val="00B27812"/>
    <w:rsid w:val="00B27AA6"/>
    <w:rsid w:val="00B322F4"/>
    <w:rsid w:val="00B35337"/>
    <w:rsid w:val="00B35A65"/>
    <w:rsid w:val="00B35FF5"/>
    <w:rsid w:val="00B36D00"/>
    <w:rsid w:val="00B37E1D"/>
    <w:rsid w:val="00B42C0F"/>
    <w:rsid w:val="00B4623D"/>
    <w:rsid w:val="00B466F7"/>
    <w:rsid w:val="00B47464"/>
    <w:rsid w:val="00B5309F"/>
    <w:rsid w:val="00B550FA"/>
    <w:rsid w:val="00B557AB"/>
    <w:rsid w:val="00B56922"/>
    <w:rsid w:val="00B573EB"/>
    <w:rsid w:val="00B61420"/>
    <w:rsid w:val="00B61A71"/>
    <w:rsid w:val="00B61BBA"/>
    <w:rsid w:val="00B6250B"/>
    <w:rsid w:val="00B626A1"/>
    <w:rsid w:val="00B62910"/>
    <w:rsid w:val="00B62C39"/>
    <w:rsid w:val="00B6423F"/>
    <w:rsid w:val="00B66141"/>
    <w:rsid w:val="00B66D92"/>
    <w:rsid w:val="00B67FF5"/>
    <w:rsid w:val="00B72A35"/>
    <w:rsid w:val="00B73F83"/>
    <w:rsid w:val="00B7448B"/>
    <w:rsid w:val="00B74582"/>
    <w:rsid w:val="00B765DD"/>
    <w:rsid w:val="00B76730"/>
    <w:rsid w:val="00B77799"/>
    <w:rsid w:val="00B77EB0"/>
    <w:rsid w:val="00B80E90"/>
    <w:rsid w:val="00B81399"/>
    <w:rsid w:val="00B82243"/>
    <w:rsid w:val="00B823A1"/>
    <w:rsid w:val="00B82A6A"/>
    <w:rsid w:val="00B83F03"/>
    <w:rsid w:val="00B84828"/>
    <w:rsid w:val="00B86C18"/>
    <w:rsid w:val="00B87997"/>
    <w:rsid w:val="00B87EA1"/>
    <w:rsid w:val="00B90FD5"/>
    <w:rsid w:val="00B92697"/>
    <w:rsid w:val="00B9387A"/>
    <w:rsid w:val="00B96D13"/>
    <w:rsid w:val="00B9719C"/>
    <w:rsid w:val="00BA12DA"/>
    <w:rsid w:val="00BA3367"/>
    <w:rsid w:val="00BA34DA"/>
    <w:rsid w:val="00BA445A"/>
    <w:rsid w:val="00BA5674"/>
    <w:rsid w:val="00BA5EF4"/>
    <w:rsid w:val="00BA6356"/>
    <w:rsid w:val="00BA6C25"/>
    <w:rsid w:val="00BA6F05"/>
    <w:rsid w:val="00BB0815"/>
    <w:rsid w:val="00BB0E86"/>
    <w:rsid w:val="00BB7577"/>
    <w:rsid w:val="00BB7C32"/>
    <w:rsid w:val="00BC1637"/>
    <w:rsid w:val="00BC52D5"/>
    <w:rsid w:val="00BC5954"/>
    <w:rsid w:val="00BD3B91"/>
    <w:rsid w:val="00BD460F"/>
    <w:rsid w:val="00BD6EC9"/>
    <w:rsid w:val="00BD7B7D"/>
    <w:rsid w:val="00BE211D"/>
    <w:rsid w:val="00BE3F9D"/>
    <w:rsid w:val="00BE48C1"/>
    <w:rsid w:val="00BE565E"/>
    <w:rsid w:val="00BE56A7"/>
    <w:rsid w:val="00BE6FC0"/>
    <w:rsid w:val="00BF0805"/>
    <w:rsid w:val="00BF1B60"/>
    <w:rsid w:val="00BF1B7C"/>
    <w:rsid w:val="00BF2104"/>
    <w:rsid w:val="00BF59CB"/>
    <w:rsid w:val="00BF6125"/>
    <w:rsid w:val="00BF6EA1"/>
    <w:rsid w:val="00BF78C5"/>
    <w:rsid w:val="00C02460"/>
    <w:rsid w:val="00C02A1E"/>
    <w:rsid w:val="00C04665"/>
    <w:rsid w:val="00C06C05"/>
    <w:rsid w:val="00C0785C"/>
    <w:rsid w:val="00C112A2"/>
    <w:rsid w:val="00C13C66"/>
    <w:rsid w:val="00C172EA"/>
    <w:rsid w:val="00C234CD"/>
    <w:rsid w:val="00C24202"/>
    <w:rsid w:val="00C24655"/>
    <w:rsid w:val="00C27C97"/>
    <w:rsid w:val="00C32599"/>
    <w:rsid w:val="00C32712"/>
    <w:rsid w:val="00C32CD8"/>
    <w:rsid w:val="00C37688"/>
    <w:rsid w:val="00C376FC"/>
    <w:rsid w:val="00C40488"/>
    <w:rsid w:val="00C42070"/>
    <w:rsid w:val="00C42308"/>
    <w:rsid w:val="00C42969"/>
    <w:rsid w:val="00C43E1F"/>
    <w:rsid w:val="00C45858"/>
    <w:rsid w:val="00C4700B"/>
    <w:rsid w:val="00C471F9"/>
    <w:rsid w:val="00C47D61"/>
    <w:rsid w:val="00C50C2C"/>
    <w:rsid w:val="00C514A0"/>
    <w:rsid w:val="00C54389"/>
    <w:rsid w:val="00C544F3"/>
    <w:rsid w:val="00C548A4"/>
    <w:rsid w:val="00C553A7"/>
    <w:rsid w:val="00C55423"/>
    <w:rsid w:val="00C63EA8"/>
    <w:rsid w:val="00C66953"/>
    <w:rsid w:val="00C66F1B"/>
    <w:rsid w:val="00C74481"/>
    <w:rsid w:val="00C758FB"/>
    <w:rsid w:val="00C7647A"/>
    <w:rsid w:val="00C77043"/>
    <w:rsid w:val="00C807A9"/>
    <w:rsid w:val="00C815F0"/>
    <w:rsid w:val="00C82771"/>
    <w:rsid w:val="00C83163"/>
    <w:rsid w:val="00C83E30"/>
    <w:rsid w:val="00C83FD0"/>
    <w:rsid w:val="00C84051"/>
    <w:rsid w:val="00C856D5"/>
    <w:rsid w:val="00C857AE"/>
    <w:rsid w:val="00C876ED"/>
    <w:rsid w:val="00C877C7"/>
    <w:rsid w:val="00C87DDE"/>
    <w:rsid w:val="00C91803"/>
    <w:rsid w:val="00C93FF3"/>
    <w:rsid w:val="00C94444"/>
    <w:rsid w:val="00C953B1"/>
    <w:rsid w:val="00C95F25"/>
    <w:rsid w:val="00C96816"/>
    <w:rsid w:val="00C96AAD"/>
    <w:rsid w:val="00CA09CF"/>
    <w:rsid w:val="00CA0E35"/>
    <w:rsid w:val="00CA2604"/>
    <w:rsid w:val="00CA3BFD"/>
    <w:rsid w:val="00CA3CDA"/>
    <w:rsid w:val="00CA57D7"/>
    <w:rsid w:val="00CA59AD"/>
    <w:rsid w:val="00CB15F1"/>
    <w:rsid w:val="00CB210D"/>
    <w:rsid w:val="00CB22BE"/>
    <w:rsid w:val="00CB46ED"/>
    <w:rsid w:val="00CB53FA"/>
    <w:rsid w:val="00CB57F1"/>
    <w:rsid w:val="00CB79CD"/>
    <w:rsid w:val="00CC17FE"/>
    <w:rsid w:val="00CC5722"/>
    <w:rsid w:val="00CC5904"/>
    <w:rsid w:val="00CC5C48"/>
    <w:rsid w:val="00CC663C"/>
    <w:rsid w:val="00CD05CE"/>
    <w:rsid w:val="00CD1AFD"/>
    <w:rsid w:val="00CD3E60"/>
    <w:rsid w:val="00CD3F52"/>
    <w:rsid w:val="00CD536D"/>
    <w:rsid w:val="00CD59EB"/>
    <w:rsid w:val="00CD6141"/>
    <w:rsid w:val="00CE11F2"/>
    <w:rsid w:val="00CE1CD9"/>
    <w:rsid w:val="00CE2D87"/>
    <w:rsid w:val="00CE6BB0"/>
    <w:rsid w:val="00CE6E62"/>
    <w:rsid w:val="00CE7BAF"/>
    <w:rsid w:val="00CF0CFA"/>
    <w:rsid w:val="00CF1421"/>
    <w:rsid w:val="00CF17C8"/>
    <w:rsid w:val="00CF2508"/>
    <w:rsid w:val="00CF2710"/>
    <w:rsid w:val="00CF2C40"/>
    <w:rsid w:val="00CF3545"/>
    <w:rsid w:val="00CF3CA7"/>
    <w:rsid w:val="00CF4FDF"/>
    <w:rsid w:val="00CF792C"/>
    <w:rsid w:val="00CF7EA4"/>
    <w:rsid w:val="00D011A1"/>
    <w:rsid w:val="00D01405"/>
    <w:rsid w:val="00D0242E"/>
    <w:rsid w:val="00D02F13"/>
    <w:rsid w:val="00D03148"/>
    <w:rsid w:val="00D047E4"/>
    <w:rsid w:val="00D048B4"/>
    <w:rsid w:val="00D04F7E"/>
    <w:rsid w:val="00D050D6"/>
    <w:rsid w:val="00D0770C"/>
    <w:rsid w:val="00D10DC3"/>
    <w:rsid w:val="00D11E78"/>
    <w:rsid w:val="00D124D4"/>
    <w:rsid w:val="00D12D46"/>
    <w:rsid w:val="00D13CE6"/>
    <w:rsid w:val="00D15191"/>
    <w:rsid w:val="00D1637E"/>
    <w:rsid w:val="00D17971"/>
    <w:rsid w:val="00D21077"/>
    <w:rsid w:val="00D227A7"/>
    <w:rsid w:val="00D229AD"/>
    <w:rsid w:val="00D22B1A"/>
    <w:rsid w:val="00D22EFE"/>
    <w:rsid w:val="00D2351E"/>
    <w:rsid w:val="00D25563"/>
    <w:rsid w:val="00D27263"/>
    <w:rsid w:val="00D300D1"/>
    <w:rsid w:val="00D32BB9"/>
    <w:rsid w:val="00D3327C"/>
    <w:rsid w:val="00D33743"/>
    <w:rsid w:val="00D3395C"/>
    <w:rsid w:val="00D34446"/>
    <w:rsid w:val="00D36BCC"/>
    <w:rsid w:val="00D3718F"/>
    <w:rsid w:val="00D3795D"/>
    <w:rsid w:val="00D37DE6"/>
    <w:rsid w:val="00D40B7A"/>
    <w:rsid w:val="00D41321"/>
    <w:rsid w:val="00D41A1F"/>
    <w:rsid w:val="00D42365"/>
    <w:rsid w:val="00D471CB"/>
    <w:rsid w:val="00D47DE3"/>
    <w:rsid w:val="00D509FE"/>
    <w:rsid w:val="00D50BF9"/>
    <w:rsid w:val="00D51982"/>
    <w:rsid w:val="00D52097"/>
    <w:rsid w:val="00D535DE"/>
    <w:rsid w:val="00D541A6"/>
    <w:rsid w:val="00D56924"/>
    <w:rsid w:val="00D569BD"/>
    <w:rsid w:val="00D57911"/>
    <w:rsid w:val="00D6061F"/>
    <w:rsid w:val="00D60CE2"/>
    <w:rsid w:val="00D61127"/>
    <w:rsid w:val="00D6212D"/>
    <w:rsid w:val="00D650F4"/>
    <w:rsid w:val="00D656A2"/>
    <w:rsid w:val="00D6738A"/>
    <w:rsid w:val="00D6776D"/>
    <w:rsid w:val="00D70FD4"/>
    <w:rsid w:val="00D71412"/>
    <w:rsid w:val="00D716C5"/>
    <w:rsid w:val="00D736F9"/>
    <w:rsid w:val="00D75E7C"/>
    <w:rsid w:val="00D80BD5"/>
    <w:rsid w:val="00D8309C"/>
    <w:rsid w:val="00D8567C"/>
    <w:rsid w:val="00D861FB"/>
    <w:rsid w:val="00D872C0"/>
    <w:rsid w:val="00D87CBD"/>
    <w:rsid w:val="00D90E71"/>
    <w:rsid w:val="00D92103"/>
    <w:rsid w:val="00D92812"/>
    <w:rsid w:val="00D9788E"/>
    <w:rsid w:val="00DA3A89"/>
    <w:rsid w:val="00DA5AC8"/>
    <w:rsid w:val="00DA707A"/>
    <w:rsid w:val="00DA746A"/>
    <w:rsid w:val="00DB0E42"/>
    <w:rsid w:val="00DB2231"/>
    <w:rsid w:val="00DB2C20"/>
    <w:rsid w:val="00DB2D3C"/>
    <w:rsid w:val="00DB4151"/>
    <w:rsid w:val="00DB49D7"/>
    <w:rsid w:val="00DB4BB4"/>
    <w:rsid w:val="00DC2246"/>
    <w:rsid w:val="00DC288F"/>
    <w:rsid w:val="00DC29CC"/>
    <w:rsid w:val="00DC29E6"/>
    <w:rsid w:val="00DC587B"/>
    <w:rsid w:val="00DD0182"/>
    <w:rsid w:val="00DD0656"/>
    <w:rsid w:val="00DD1790"/>
    <w:rsid w:val="00DD17AF"/>
    <w:rsid w:val="00DD221F"/>
    <w:rsid w:val="00DD6FAE"/>
    <w:rsid w:val="00DE0906"/>
    <w:rsid w:val="00DE0D56"/>
    <w:rsid w:val="00DE19A5"/>
    <w:rsid w:val="00DE29E9"/>
    <w:rsid w:val="00DE340D"/>
    <w:rsid w:val="00DE4B08"/>
    <w:rsid w:val="00DE4D92"/>
    <w:rsid w:val="00DE52A3"/>
    <w:rsid w:val="00DE644B"/>
    <w:rsid w:val="00DE6A02"/>
    <w:rsid w:val="00DE770A"/>
    <w:rsid w:val="00DE78FC"/>
    <w:rsid w:val="00DE7946"/>
    <w:rsid w:val="00DF0286"/>
    <w:rsid w:val="00DF31F8"/>
    <w:rsid w:val="00DF3229"/>
    <w:rsid w:val="00DF4921"/>
    <w:rsid w:val="00DF7E61"/>
    <w:rsid w:val="00E00DF2"/>
    <w:rsid w:val="00E03A87"/>
    <w:rsid w:val="00E06102"/>
    <w:rsid w:val="00E068BB"/>
    <w:rsid w:val="00E076F6"/>
    <w:rsid w:val="00E10162"/>
    <w:rsid w:val="00E15614"/>
    <w:rsid w:val="00E16DD6"/>
    <w:rsid w:val="00E17A51"/>
    <w:rsid w:val="00E20459"/>
    <w:rsid w:val="00E21BB5"/>
    <w:rsid w:val="00E2252D"/>
    <w:rsid w:val="00E22B5C"/>
    <w:rsid w:val="00E23C94"/>
    <w:rsid w:val="00E23FE7"/>
    <w:rsid w:val="00E25FD8"/>
    <w:rsid w:val="00E26313"/>
    <w:rsid w:val="00E3112C"/>
    <w:rsid w:val="00E33BBD"/>
    <w:rsid w:val="00E34159"/>
    <w:rsid w:val="00E34F28"/>
    <w:rsid w:val="00E35963"/>
    <w:rsid w:val="00E41410"/>
    <w:rsid w:val="00E41C00"/>
    <w:rsid w:val="00E42273"/>
    <w:rsid w:val="00E424EE"/>
    <w:rsid w:val="00E42C71"/>
    <w:rsid w:val="00E437EC"/>
    <w:rsid w:val="00E43A7F"/>
    <w:rsid w:val="00E441C8"/>
    <w:rsid w:val="00E457BF"/>
    <w:rsid w:val="00E4777A"/>
    <w:rsid w:val="00E50C7D"/>
    <w:rsid w:val="00E52548"/>
    <w:rsid w:val="00E5468F"/>
    <w:rsid w:val="00E56377"/>
    <w:rsid w:val="00E57C38"/>
    <w:rsid w:val="00E60257"/>
    <w:rsid w:val="00E61572"/>
    <w:rsid w:val="00E63083"/>
    <w:rsid w:val="00E630A3"/>
    <w:rsid w:val="00E6438F"/>
    <w:rsid w:val="00E6600C"/>
    <w:rsid w:val="00E66110"/>
    <w:rsid w:val="00E66E34"/>
    <w:rsid w:val="00E7079B"/>
    <w:rsid w:val="00E7426F"/>
    <w:rsid w:val="00E74A9A"/>
    <w:rsid w:val="00E75147"/>
    <w:rsid w:val="00E76290"/>
    <w:rsid w:val="00E80861"/>
    <w:rsid w:val="00E80903"/>
    <w:rsid w:val="00E8223E"/>
    <w:rsid w:val="00E84B57"/>
    <w:rsid w:val="00E84FB4"/>
    <w:rsid w:val="00E8509B"/>
    <w:rsid w:val="00E8661E"/>
    <w:rsid w:val="00E86FED"/>
    <w:rsid w:val="00E872BD"/>
    <w:rsid w:val="00E87DB3"/>
    <w:rsid w:val="00E90F6A"/>
    <w:rsid w:val="00E924F4"/>
    <w:rsid w:val="00E9251A"/>
    <w:rsid w:val="00E943A7"/>
    <w:rsid w:val="00E94DA9"/>
    <w:rsid w:val="00E96BA6"/>
    <w:rsid w:val="00E96C3D"/>
    <w:rsid w:val="00E96F25"/>
    <w:rsid w:val="00E97957"/>
    <w:rsid w:val="00E97DB4"/>
    <w:rsid w:val="00EA1A2D"/>
    <w:rsid w:val="00EA489A"/>
    <w:rsid w:val="00EA5236"/>
    <w:rsid w:val="00EA60C6"/>
    <w:rsid w:val="00EA6A64"/>
    <w:rsid w:val="00EB3B59"/>
    <w:rsid w:val="00EB6066"/>
    <w:rsid w:val="00EB6852"/>
    <w:rsid w:val="00EC07AB"/>
    <w:rsid w:val="00EC226F"/>
    <w:rsid w:val="00EC2BCD"/>
    <w:rsid w:val="00EC3531"/>
    <w:rsid w:val="00EC3B69"/>
    <w:rsid w:val="00EC434A"/>
    <w:rsid w:val="00EC5CAD"/>
    <w:rsid w:val="00EC6510"/>
    <w:rsid w:val="00ED1A08"/>
    <w:rsid w:val="00ED29C8"/>
    <w:rsid w:val="00ED35EC"/>
    <w:rsid w:val="00ED36DE"/>
    <w:rsid w:val="00ED5026"/>
    <w:rsid w:val="00ED51E3"/>
    <w:rsid w:val="00ED540A"/>
    <w:rsid w:val="00ED640F"/>
    <w:rsid w:val="00EE17AC"/>
    <w:rsid w:val="00EE197A"/>
    <w:rsid w:val="00EE2887"/>
    <w:rsid w:val="00EE2945"/>
    <w:rsid w:val="00EE461F"/>
    <w:rsid w:val="00EE571B"/>
    <w:rsid w:val="00EE5C23"/>
    <w:rsid w:val="00EE707D"/>
    <w:rsid w:val="00EF1159"/>
    <w:rsid w:val="00EF2D13"/>
    <w:rsid w:val="00EF2DC6"/>
    <w:rsid w:val="00EF2E90"/>
    <w:rsid w:val="00EF5E02"/>
    <w:rsid w:val="00EF7978"/>
    <w:rsid w:val="00F01537"/>
    <w:rsid w:val="00F04385"/>
    <w:rsid w:val="00F04393"/>
    <w:rsid w:val="00F043DD"/>
    <w:rsid w:val="00F05AA7"/>
    <w:rsid w:val="00F06117"/>
    <w:rsid w:val="00F06569"/>
    <w:rsid w:val="00F07021"/>
    <w:rsid w:val="00F1123E"/>
    <w:rsid w:val="00F11350"/>
    <w:rsid w:val="00F11D0F"/>
    <w:rsid w:val="00F1241A"/>
    <w:rsid w:val="00F12B38"/>
    <w:rsid w:val="00F132A6"/>
    <w:rsid w:val="00F155FB"/>
    <w:rsid w:val="00F159C2"/>
    <w:rsid w:val="00F15DF7"/>
    <w:rsid w:val="00F1644E"/>
    <w:rsid w:val="00F221E8"/>
    <w:rsid w:val="00F22319"/>
    <w:rsid w:val="00F22357"/>
    <w:rsid w:val="00F22974"/>
    <w:rsid w:val="00F25911"/>
    <w:rsid w:val="00F25D9D"/>
    <w:rsid w:val="00F26258"/>
    <w:rsid w:val="00F27E26"/>
    <w:rsid w:val="00F311CA"/>
    <w:rsid w:val="00F330FF"/>
    <w:rsid w:val="00F33C6A"/>
    <w:rsid w:val="00F35422"/>
    <w:rsid w:val="00F36314"/>
    <w:rsid w:val="00F37306"/>
    <w:rsid w:val="00F4035F"/>
    <w:rsid w:val="00F403DF"/>
    <w:rsid w:val="00F4164F"/>
    <w:rsid w:val="00F42BAD"/>
    <w:rsid w:val="00F4366D"/>
    <w:rsid w:val="00F444F3"/>
    <w:rsid w:val="00F447A4"/>
    <w:rsid w:val="00F449C9"/>
    <w:rsid w:val="00F467DA"/>
    <w:rsid w:val="00F50300"/>
    <w:rsid w:val="00F51810"/>
    <w:rsid w:val="00F520F6"/>
    <w:rsid w:val="00F52188"/>
    <w:rsid w:val="00F52451"/>
    <w:rsid w:val="00F53377"/>
    <w:rsid w:val="00F546E5"/>
    <w:rsid w:val="00F54B73"/>
    <w:rsid w:val="00F54E4B"/>
    <w:rsid w:val="00F55F2E"/>
    <w:rsid w:val="00F563F7"/>
    <w:rsid w:val="00F6209B"/>
    <w:rsid w:val="00F62861"/>
    <w:rsid w:val="00F6432D"/>
    <w:rsid w:val="00F6509A"/>
    <w:rsid w:val="00F66113"/>
    <w:rsid w:val="00F668A6"/>
    <w:rsid w:val="00F67601"/>
    <w:rsid w:val="00F70B5A"/>
    <w:rsid w:val="00F71088"/>
    <w:rsid w:val="00F71E01"/>
    <w:rsid w:val="00F72533"/>
    <w:rsid w:val="00F74274"/>
    <w:rsid w:val="00F743D7"/>
    <w:rsid w:val="00F74997"/>
    <w:rsid w:val="00F74A2D"/>
    <w:rsid w:val="00F75DBF"/>
    <w:rsid w:val="00F763A2"/>
    <w:rsid w:val="00F80534"/>
    <w:rsid w:val="00F82346"/>
    <w:rsid w:val="00F842EE"/>
    <w:rsid w:val="00F859E1"/>
    <w:rsid w:val="00F86AB0"/>
    <w:rsid w:val="00F86F83"/>
    <w:rsid w:val="00F87B90"/>
    <w:rsid w:val="00F90CB3"/>
    <w:rsid w:val="00F91D0C"/>
    <w:rsid w:val="00F92369"/>
    <w:rsid w:val="00F927A9"/>
    <w:rsid w:val="00F9583D"/>
    <w:rsid w:val="00F97806"/>
    <w:rsid w:val="00F97B92"/>
    <w:rsid w:val="00FA1EC8"/>
    <w:rsid w:val="00FA4BB0"/>
    <w:rsid w:val="00FA4BB3"/>
    <w:rsid w:val="00FA5C79"/>
    <w:rsid w:val="00FA743A"/>
    <w:rsid w:val="00FA7F22"/>
    <w:rsid w:val="00FB019E"/>
    <w:rsid w:val="00FB08D5"/>
    <w:rsid w:val="00FB149A"/>
    <w:rsid w:val="00FB1970"/>
    <w:rsid w:val="00FB2F89"/>
    <w:rsid w:val="00FB4A1A"/>
    <w:rsid w:val="00FB6290"/>
    <w:rsid w:val="00FB6982"/>
    <w:rsid w:val="00FB6DDE"/>
    <w:rsid w:val="00FB79C6"/>
    <w:rsid w:val="00FB7A45"/>
    <w:rsid w:val="00FC0BBF"/>
    <w:rsid w:val="00FC0EE8"/>
    <w:rsid w:val="00FC226D"/>
    <w:rsid w:val="00FC23ED"/>
    <w:rsid w:val="00FC2F60"/>
    <w:rsid w:val="00FC2FA0"/>
    <w:rsid w:val="00FC3151"/>
    <w:rsid w:val="00FC3DD7"/>
    <w:rsid w:val="00FC4B28"/>
    <w:rsid w:val="00FC4C87"/>
    <w:rsid w:val="00FC5095"/>
    <w:rsid w:val="00FC5607"/>
    <w:rsid w:val="00FC5D14"/>
    <w:rsid w:val="00FC68BA"/>
    <w:rsid w:val="00FC6C95"/>
    <w:rsid w:val="00FC7BB1"/>
    <w:rsid w:val="00FD073E"/>
    <w:rsid w:val="00FD13FD"/>
    <w:rsid w:val="00FD1CB6"/>
    <w:rsid w:val="00FD366A"/>
    <w:rsid w:val="00FD3ABD"/>
    <w:rsid w:val="00FD4524"/>
    <w:rsid w:val="00FD4D6F"/>
    <w:rsid w:val="00FD649F"/>
    <w:rsid w:val="00FD7018"/>
    <w:rsid w:val="00FE0046"/>
    <w:rsid w:val="00FE120E"/>
    <w:rsid w:val="00FE1463"/>
    <w:rsid w:val="00FE1B19"/>
    <w:rsid w:val="00FE2B8F"/>
    <w:rsid w:val="00FE3600"/>
    <w:rsid w:val="00FE4C4C"/>
    <w:rsid w:val="00FE532D"/>
    <w:rsid w:val="00FE5B51"/>
    <w:rsid w:val="00FE793C"/>
    <w:rsid w:val="00FF05C6"/>
    <w:rsid w:val="00FF0DE2"/>
    <w:rsid w:val="00FF27B8"/>
    <w:rsid w:val="00FF368D"/>
    <w:rsid w:val="00FF389A"/>
    <w:rsid w:val="00FF57A7"/>
    <w:rsid w:val="00FF7028"/>
    <w:rsid w:val="00FF750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0354">
      <o:colormru v:ext="edit" colors="yellow"/>
      <o:colormenu v:ext="edit" fillcolor="none [3212]"/>
    </o:shapedefaults>
    <o:shapelayout v:ext="edit">
      <o:idmap v:ext="edit" data="1,3,4"/>
      <o:rules v:ext="edit">
        <o:r id="V:Rule164" type="connector" idref="#_x0000_s4777"/>
        <o:r id="V:Rule165" type="connector" idref="#_x0000_s4785"/>
        <o:r id="V:Rule166" type="connector" idref="#_x0000_s4759"/>
        <o:r id="V:Rule167" type="connector" idref="#_x0000_s4708"/>
        <o:r id="V:Rule168" type="connector" idref="#_x0000_s4383"/>
        <o:r id="V:Rule169" type="connector" idref="#_x0000_s4829"/>
        <o:r id="V:Rule170" type="connector" idref="#_x0000_s4443"/>
        <o:r id="V:Rule171" type="connector" idref="#_x0000_s4635"/>
        <o:r id="V:Rule172" type="connector" idref="#_x0000_s4795"/>
        <o:r id="V:Rule173" type="connector" idref="#_x0000_s4762"/>
        <o:r id="V:Rule174" type="connector" idref="#_x0000_s4427"/>
        <o:r id="V:Rule175" type="connector" idref="#_x0000_s4821"/>
        <o:r id="V:Rule176" type="connector" idref="#_x0000_s4700"/>
        <o:r id="V:Rule177" type="connector" idref="#_x0000_s4434"/>
        <o:r id="V:Rule178" type="connector" idref="#_x0000_s4650"/>
        <o:r id="V:Rule179" type="connector" idref="#_x0000_s4706"/>
        <o:r id="V:Rule180" type="connector" idref="#_x0000_s4668"/>
        <o:r id="V:Rule181" type="connector" idref="#_x0000_s4827"/>
        <o:r id="V:Rule182" type="connector" idref="#_x0000_s4409"/>
        <o:r id="V:Rule183" type="connector" idref="#_x0000_s4793"/>
        <o:r id="V:Rule184" type="connector" idref="#_x0000_s4830"/>
        <o:r id="V:Rule185" type="connector" idref="#_x0000_s4834"/>
        <o:r id="V:Rule186" type="connector" idref="#_x0000_s4624"/>
        <o:r id="V:Rule187" type="connector" idref="#_x0000_s4669"/>
        <o:r id="V:Rule188" type="connector" idref="#_x0000_s4709"/>
        <o:r id="V:Rule189" type="connector" idref="#_x0000_s4442"/>
        <o:r id="V:Rule190" type="connector" idref="#_x0000_s4626"/>
        <o:r id="V:Rule191" type="connector" idref="#_x0000_s4653"/>
        <o:r id="V:Rule192" type="connector" idref="#_x0000_s4767"/>
        <o:r id="V:Rule193" type="connector" idref="#_x0000_s4833"/>
        <o:r id="V:Rule194" type="connector" idref="#_x0000_s4778"/>
        <o:r id="V:Rule195" type="connector" idref="#_x0000_s4645"/>
        <o:r id="V:Rule196" type="connector" idref="#_x0000_s4435"/>
        <o:r id="V:Rule197" type="connector" idref="#_x0000_s4671"/>
        <o:r id="V:Rule198" type="connector" idref="#_x0000_s3116"/>
        <o:r id="V:Rule199" type="connector" idref="#_x0000_s4789"/>
        <o:r id="V:Rule200" type="connector" idref="#_x0000_s4447"/>
        <o:r id="V:Rule201" type="connector" idref="#_x0000_s4773"/>
        <o:r id="V:Rule202" type="connector" idref="#_x0000_s3125"/>
        <o:r id="V:Rule203" type="connector" idref="#_x0000_s4711"/>
        <o:r id="V:Rule204" type="connector" idref="#_x0000_s4659"/>
        <o:r id="V:Rule205" type="connector" idref="#_x0000_s4688"/>
        <o:r id="V:Rule206" type="connector" idref="#_x0000_s4790"/>
        <o:r id="V:Rule207" type="connector" idref="#_x0000_s4401"/>
        <o:r id="V:Rule208" type="connector" idref="#_x0000_s4776"/>
        <o:r id="V:Rule209" type="connector" idref="#_x0000_s4760"/>
        <o:r id="V:Rule210" type="connector" idref="#_x0000_s4425"/>
        <o:r id="V:Rule211" type="connector" idref="#_x0000_s4770"/>
        <o:r id="V:Rule212" type="connector" idref="#_x0000_s4684"/>
        <o:r id="V:Rule213" type="connector" idref="#_x0000_s4775"/>
        <o:r id="V:Rule214" type="connector" idref="#_x0000_s4831"/>
        <o:r id="V:Rule215" type="connector" idref="#_x0000_s4436"/>
        <o:r id="V:Rule216" type="connector" idref="#_x0000_s4681"/>
        <o:r id="V:Rule217" type="connector" idref="#_x0000_s4686"/>
        <o:r id="V:Rule218" type="connector" idref="#_x0000_s4828"/>
        <o:r id="V:Rule219" type="connector" idref="#_x0000_s4822"/>
        <o:r id="V:Rule220" type="connector" idref="#_x0000_s4674"/>
        <o:r id="V:Rule221" type="connector" idref="#_x0000_s4701"/>
        <o:r id="V:Rule222" type="connector" idref="#_x0000_s4426"/>
        <o:r id="V:Rule223" type="connector" idref="#_x0000_s4385"/>
        <o:r id="V:Rule224" type="connector" idref="#_x0000_s4637"/>
        <o:r id="V:Rule225" type="connector" idref="#_x0000_s4687"/>
        <o:r id="V:Rule226" type="connector" idref="#_x0000_s4384"/>
        <o:r id="V:Rule227" type="connector" idref="#_x0000_s3115"/>
        <o:r id="V:Rule228" type="connector" idref="#_x0000_s4768"/>
        <o:r id="V:Rule229" type="connector" idref="#_x0000_s4825"/>
        <o:r id="V:Rule230" type="connector" idref="#_x0000_s4644"/>
        <o:r id="V:Rule231" type="connector" idref="#_x0000_s4390"/>
        <o:r id="V:Rule232" type="connector" idref="#_x0000_s4720"/>
        <o:r id="V:Rule233" type="connector" idref="#_x0000_s4750"/>
        <o:r id="V:Rule234" type="connector" idref="#_x0000_s4763"/>
        <o:r id="V:Rule235" type="connector" idref="#_x0000_s4774"/>
        <o:r id="V:Rule236" type="connector" idref="#_x0000_s4400"/>
        <o:r id="V:Rule237" type="connector" idref="#_x0000_s4693"/>
        <o:r id="V:Rule238" type="connector" idref="#_x0000_s4386"/>
        <o:r id="V:Rule239" type="connector" idref="#_x0000_s4658"/>
        <o:r id="V:Rule240" type="connector" idref="#_x0000_s4424"/>
        <o:r id="V:Rule241" type="connector" idref="#_x0000_s4433"/>
        <o:r id="V:Rule242" type="connector" idref="#_x0000_s4643"/>
        <o:r id="V:Rule243" type="connector" idref="#_x0000_s4820"/>
        <o:r id="V:Rule244" type="connector" idref="#_x0000_s4771"/>
        <o:r id="V:Rule245" type="connector" idref="#_x0000_s4642"/>
        <o:r id="V:Rule246" type="connector" idref="#_x0000_s4640"/>
        <o:r id="V:Rule247" type="connector" idref="#_x0000_s4441"/>
        <o:r id="V:Rule248" type="connector" idref="#_x0000_s4417"/>
        <o:r id="V:Rule249" type="connector" idref="#_x0000_s4683"/>
        <o:r id="V:Rule250" type="connector" idref="#_x0000_s4646"/>
        <o:r id="V:Rule251" type="connector" idref="#_x0000_s4710"/>
        <o:r id="V:Rule252" type="connector" idref="#_x0000_s3119"/>
        <o:r id="V:Rule253" type="connector" idref="#_x0000_s4431"/>
        <o:r id="V:Rule254" type="connector" idref="#_x0000_s4758"/>
        <o:r id="V:Rule255" type="connector" idref="#_x0000_s4824"/>
        <o:r id="V:Rule256" type="connector" idref="#_x0000_s4781"/>
        <o:r id="V:Rule257" type="connector" idref="#_x0000_s4769"/>
        <o:r id="V:Rule258" type="connector" idref="#_x0000_s4757"/>
        <o:r id="V:Rule259" type="connector" idref="#_x0000_s4784"/>
        <o:r id="V:Rule260" type="connector" idref="#_x0000_s4444"/>
        <o:r id="V:Rule261" type="connector" idref="#_x0000_s4652"/>
        <o:r id="V:Rule262" type="connector" idref="#_x0000_s4691"/>
        <o:r id="V:Rule263" type="connector" idref="#_x0000_s4786"/>
        <o:r id="V:Rule264" type="connector" idref="#_x0000_s4430"/>
        <o:r id="V:Rule265" type="connector" idref="#_x0000_s4638"/>
        <o:r id="V:Rule266" type="connector" idref="#_x0000_s4389"/>
        <o:r id="V:Rule267" type="connector" idref="#_x0000_s4752"/>
        <o:r id="V:Rule268" type="connector" idref="#_x0000_s4423"/>
        <o:r id="V:Rule269" type="connector" idref="#_x0000_s3124"/>
        <o:r id="V:Rule270" type="connector" idref="#_x0000_s3127"/>
        <o:r id="V:Rule271" type="connector" idref="#_x0000_s4794"/>
        <o:r id="V:Rule272" type="connector" idref="#_x0000_s4788"/>
        <o:r id="V:Rule273" type="connector" idref="#_x0000_s4651"/>
        <o:r id="V:Rule274" type="connector" idref="#_x0000_s4429"/>
        <o:r id="V:Rule275" type="connector" idref="#_x0000_s4707"/>
        <o:r id="V:Rule276" type="connector" idref="#_x0000_s4832"/>
        <o:r id="V:Rule277" type="connector" idref="#_x0000_s4627"/>
        <o:r id="V:Rule278" type="connector" idref="#_x0000_s4639"/>
        <o:r id="V:Rule279" type="connector" idref="#_x0000_s4696"/>
        <o:r id="V:Rule280" type="connector" idref="#_x0000_s4438"/>
        <o:r id="V:Rule281" type="connector" idref="#_x0000_s4826"/>
        <o:r id="V:Rule282" type="connector" idref="#_x0000_s4797"/>
        <o:r id="V:Rule283" type="connector" idref="#_x0000_s4772"/>
        <o:r id="V:Rule284" type="connector" idref="#_x0000_s4702"/>
        <o:r id="V:Rule285" type="connector" idref="#_x0000_s4751"/>
        <o:r id="V:Rule286" type="connector" idref="#_x0000_s4437"/>
        <o:r id="V:Rule287" type="connector" idref="#_x0000_s4641"/>
        <o:r id="V:Rule288" type="connector" idref="#_x0000_s4657"/>
        <o:r id="V:Rule289" type="connector" idref="#_x0000_s4403"/>
        <o:r id="V:Rule290" type="connector" idref="#_x0000_s4402"/>
        <o:r id="V:Rule291" type="connector" idref="#_x0000_s4754"/>
        <o:r id="V:Rule292" type="connector" idref="#_x0000_s4677"/>
        <o:r id="V:Rule293" type="connector" idref="#_x0000_s4823"/>
        <o:r id="V:Rule294" type="connector" idref="#_x0000_s4796"/>
        <o:r id="V:Rule295" type="connector" idref="#_x0000_s4682"/>
        <o:r id="V:Rule296" type="connector" idref="#_x0000_s4765"/>
        <o:r id="V:Rule297" type="connector" idref="#_x0000_s4704"/>
        <o:r id="V:Rule298" type="connector" idref="#_x0000_s4404"/>
        <o:r id="V:Rule299" type="connector" idref="#_x0000_s4685"/>
        <o:r id="V:Rule300" type="connector" idref="#_x0000_s4749"/>
        <o:r id="V:Rule301" type="connector" idref="#_x0000_s4780"/>
        <o:r id="V:Rule302" type="connector" idref="#_x0000_s4792"/>
        <o:r id="V:Rule303" type="connector" idref="#_x0000_s4755"/>
        <o:r id="V:Rule304" type="connector" idref="#_x0000_s4410"/>
        <o:r id="V:Rule305" type="connector" idref="#_x0000_s4376"/>
        <o:r id="V:Rule306" type="connector" idref="#_x0000_s4779"/>
        <o:r id="V:Rule307" type="connector" idref="#_x0000_s4761"/>
        <o:r id="V:Rule308" type="connector" idref="#_x0000_s4756"/>
        <o:r id="V:Rule309" type="connector" idref="#_x0000_s4694"/>
        <o:r id="V:Rule310" type="connector" idref="#_x0000_s4699"/>
        <o:r id="V:Rule311" type="connector" idref="#_x0000_s4439"/>
        <o:r id="V:Rule312" type="connector" idref="#_x0000_s4629"/>
        <o:r id="V:Rule313" type="connector" idref="#_x0000_s4440"/>
        <o:r id="V:Rule314" type="connector" idref="#_x0000_s4766"/>
        <o:r id="V:Rule315" type="connector" idref="#_x0000_s4387"/>
        <o:r id="V:Rule316" type="connector" idref="#_x0000_s4388"/>
        <o:r id="V:Rule317" type="connector" idref="#_x0000_s4764"/>
        <o:r id="V:Rule318" type="connector" idref="#_x0000_s4445"/>
        <o:r id="V:Rule319" type="connector" idref="#_x0000_s4698"/>
        <o:r id="V:Rule320" type="connector" idref="#_x0000_s4747"/>
        <o:r id="V:Rule321" type="connector" idref="#_x0000_s4787"/>
        <o:r id="V:Rule322" type="connector" idref="#_x0000_s4432"/>
        <o:r id="V:Rule323" type="connector" idref="#_x0000_s3126"/>
        <o:r id="V:Rule324" type="connector" idref="#_x0000_s4405"/>
        <o:r id="V:Rule325" type="connector" idref="#_x0000_s4697"/>
        <o:r id="V:Rule326" type="connector" idref="#_x0000_s47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7E1"/>
    <w:pPr>
      <w:spacing w:after="200"/>
    </w:pPr>
    <w:rPr>
      <w:sz w:val="22"/>
      <w:szCs w:val="22"/>
    </w:rPr>
  </w:style>
  <w:style w:type="paragraph" w:styleId="Heading1">
    <w:name w:val="heading 1"/>
    <w:basedOn w:val="Normal"/>
    <w:link w:val="Heading1Char"/>
    <w:qFormat/>
    <w:rsid w:val="005C5F3D"/>
    <w:pPr>
      <w:spacing w:before="100" w:beforeAutospacing="1" w:after="100" w:afterAutospacing="1" w:line="375" w:lineRule="atLeast"/>
      <w:outlineLvl w:val="0"/>
    </w:pPr>
    <w:rPr>
      <w:rFonts w:ascii="Arial" w:hAnsi="Arial" w:cs="Arial"/>
      <w:b/>
      <w:bCs/>
      <w:color w:val="CC3333"/>
      <w:kern w:val="36"/>
      <w:sz w:val="20"/>
      <w:szCs w:val="20"/>
      <w:lang w:eastAsia="zh-CN"/>
    </w:rPr>
  </w:style>
  <w:style w:type="paragraph" w:styleId="Heading2">
    <w:name w:val="heading 2"/>
    <w:basedOn w:val="Normal"/>
    <w:next w:val="Normal"/>
    <w:link w:val="Heading2Char"/>
    <w:uiPriority w:val="9"/>
    <w:unhideWhenUsed/>
    <w:qFormat/>
    <w:rsid w:val="00E23C94"/>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672264"/>
    <w:pPr>
      <w:keepNext/>
      <w:keepLines/>
      <w:spacing w:before="200" w:after="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F3D"/>
    <w:pPr>
      <w:ind w:left="720"/>
      <w:contextualSpacing/>
    </w:pPr>
  </w:style>
  <w:style w:type="character" w:customStyle="1" w:styleId="Heading1Char">
    <w:name w:val="Heading 1 Char"/>
    <w:link w:val="Heading1"/>
    <w:rsid w:val="005C5F3D"/>
    <w:rPr>
      <w:rFonts w:ascii="Arial" w:eastAsia="SimSun" w:hAnsi="Arial" w:cs="Arial"/>
      <w:b/>
      <w:bCs/>
      <w:color w:val="CC3333"/>
      <w:kern w:val="36"/>
      <w:sz w:val="20"/>
      <w:szCs w:val="20"/>
      <w:lang w:eastAsia="zh-CN"/>
    </w:rPr>
  </w:style>
  <w:style w:type="paragraph" w:styleId="NoSpacing">
    <w:name w:val="No Spacing"/>
    <w:uiPriority w:val="1"/>
    <w:qFormat/>
    <w:rsid w:val="00B61BBA"/>
    <w:rPr>
      <w:rFonts w:eastAsia="Calibri"/>
      <w:sz w:val="22"/>
      <w:szCs w:val="22"/>
    </w:rPr>
  </w:style>
  <w:style w:type="paragraph" w:styleId="NormalWeb">
    <w:name w:val="Normal (Web)"/>
    <w:basedOn w:val="Normal"/>
    <w:rsid w:val="00B61BBA"/>
    <w:pPr>
      <w:spacing w:before="100" w:beforeAutospacing="1" w:after="100" w:afterAutospacing="1"/>
    </w:pPr>
    <w:rPr>
      <w:rFonts w:ascii="Times New Roman" w:hAnsi="Times New Roman"/>
      <w:sz w:val="24"/>
      <w:szCs w:val="24"/>
      <w:lang w:eastAsia="zh-CN"/>
    </w:rPr>
  </w:style>
  <w:style w:type="paragraph" w:styleId="BalloonText">
    <w:name w:val="Balloon Text"/>
    <w:basedOn w:val="Normal"/>
    <w:link w:val="BalloonTextChar"/>
    <w:uiPriority w:val="99"/>
    <w:semiHidden/>
    <w:unhideWhenUsed/>
    <w:rsid w:val="00216D39"/>
    <w:pPr>
      <w:spacing w:after="0"/>
    </w:pPr>
    <w:rPr>
      <w:rFonts w:ascii="Tahoma" w:hAnsi="Tahoma" w:cs="Tahoma"/>
      <w:sz w:val="16"/>
      <w:szCs w:val="16"/>
    </w:rPr>
  </w:style>
  <w:style w:type="character" w:customStyle="1" w:styleId="BalloonTextChar">
    <w:name w:val="Balloon Text Char"/>
    <w:link w:val="BalloonText"/>
    <w:uiPriority w:val="99"/>
    <w:semiHidden/>
    <w:rsid w:val="00216D39"/>
    <w:rPr>
      <w:rFonts w:ascii="Tahoma" w:hAnsi="Tahoma" w:cs="Tahoma"/>
      <w:sz w:val="16"/>
      <w:szCs w:val="16"/>
    </w:rPr>
  </w:style>
  <w:style w:type="character" w:customStyle="1" w:styleId="Heading3Char">
    <w:name w:val="Heading 3 Char"/>
    <w:link w:val="Heading3"/>
    <w:uiPriority w:val="9"/>
    <w:rsid w:val="00672264"/>
    <w:rPr>
      <w:rFonts w:ascii="Cambria" w:eastAsia="SimSun" w:hAnsi="Cambria" w:cs="Times New Roman"/>
      <w:b/>
      <w:bCs/>
      <w:color w:val="4F81BD"/>
    </w:rPr>
  </w:style>
  <w:style w:type="paragraph" w:styleId="Header">
    <w:name w:val="header"/>
    <w:basedOn w:val="Normal"/>
    <w:link w:val="HeaderChar"/>
    <w:uiPriority w:val="99"/>
    <w:unhideWhenUsed/>
    <w:rsid w:val="00672264"/>
    <w:pPr>
      <w:tabs>
        <w:tab w:val="center" w:pos="4680"/>
        <w:tab w:val="right" w:pos="9360"/>
      </w:tabs>
      <w:spacing w:after="0"/>
    </w:pPr>
  </w:style>
  <w:style w:type="character" w:customStyle="1" w:styleId="HeaderChar">
    <w:name w:val="Header Char"/>
    <w:basedOn w:val="DefaultParagraphFont"/>
    <w:link w:val="Header"/>
    <w:uiPriority w:val="99"/>
    <w:rsid w:val="00672264"/>
  </w:style>
  <w:style w:type="paragraph" w:styleId="Footer">
    <w:name w:val="footer"/>
    <w:basedOn w:val="Normal"/>
    <w:link w:val="FooterChar"/>
    <w:uiPriority w:val="99"/>
    <w:unhideWhenUsed/>
    <w:rsid w:val="00672264"/>
    <w:pPr>
      <w:tabs>
        <w:tab w:val="center" w:pos="4680"/>
        <w:tab w:val="right" w:pos="9360"/>
      </w:tabs>
      <w:spacing w:after="0"/>
    </w:pPr>
  </w:style>
  <w:style w:type="character" w:customStyle="1" w:styleId="FooterChar">
    <w:name w:val="Footer Char"/>
    <w:basedOn w:val="DefaultParagraphFont"/>
    <w:link w:val="Footer"/>
    <w:uiPriority w:val="99"/>
    <w:rsid w:val="00672264"/>
  </w:style>
  <w:style w:type="table" w:styleId="TableGrid">
    <w:name w:val="Table Grid"/>
    <w:basedOn w:val="TableNormal"/>
    <w:uiPriority w:val="59"/>
    <w:rsid w:val="009E1E1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uiPriority w:val="99"/>
    <w:unhideWhenUsed/>
    <w:rsid w:val="00470F33"/>
    <w:rPr>
      <w:color w:val="0000FF"/>
      <w:u w:val="single"/>
    </w:rPr>
  </w:style>
  <w:style w:type="character" w:styleId="PlaceholderText">
    <w:name w:val="Placeholder Text"/>
    <w:uiPriority w:val="99"/>
    <w:semiHidden/>
    <w:rsid w:val="000123FF"/>
    <w:rPr>
      <w:color w:val="808080"/>
    </w:rPr>
  </w:style>
  <w:style w:type="paragraph" w:styleId="ListBullet">
    <w:name w:val="List Bullet"/>
    <w:basedOn w:val="Normal"/>
    <w:uiPriority w:val="99"/>
    <w:unhideWhenUsed/>
    <w:rsid w:val="00FC6C95"/>
    <w:pPr>
      <w:numPr>
        <w:numId w:val="11"/>
      </w:numPr>
      <w:contextualSpacing/>
    </w:pPr>
  </w:style>
  <w:style w:type="character" w:styleId="CommentReference">
    <w:name w:val="annotation reference"/>
    <w:unhideWhenUsed/>
    <w:rsid w:val="00DE770A"/>
    <w:rPr>
      <w:sz w:val="16"/>
      <w:szCs w:val="16"/>
    </w:rPr>
  </w:style>
  <w:style w:type="paragraph" w:styleId="CommentText">
    <w:name w:val="annotation text"/>
    <w:basedOn w:val="Normal"/>
    <w:link w:val="CommentTextChar"/>
    <w:unhideWhenUsed/>
    <w:rsid w:val="00DE770A"/>
    <w:rPr>
      <w:sz w:val="20"/>
      <w:szCs w:val="20"/>
    </w:rPr>
  </w:style>
  <w:style w:type="character" w:customStyle="1" w:styleId="CommentTextChar">
    <w:name w:val="Comment Text Char"/>
    <w:link w:val="CommentText"/>
    <w:rsid w:val="00DE770A"/>
    <w:rPr>
      <w:sz w:val="20"/>
      <w:szCs w:val="20"/>
    </w:rPr>
  </w:style>
  <w:style w:type="paragraph" w:styleId="CommentSubject">
    <w:name w:val="annotation subject"/>
    <w:basedOn w:val="CommentText"/>
    <w:next w:val="CommentText"/>
    <w:link w:val="CommentSubjectChar"/>
    <w:uiPriority w:val="99"/>
    <w:semiHidden/>
    <w:unhideWhenUsed/>
    <w:rsid w:val="00DE770A"/>
    <w:rPr>
      <w:b/>
      <w:bCs/>
    </w:rPr>
  </w:style>
  <w:style w:type="character" w:customStyle="1" w:styleId="CommentSubjectChar">
    <w:name w:val="Comment Subject Char"/>
    <w:link w:val="CommentSubject"/>
    <w:uiPriority w:val="99"/>
    <w:semiHidden/>
    <w:rsid w:val="00DE770A"/>
    <w:rPr>
      <w:b/>
      <w:bCs/>
      <w:sz w:val="20"/>
      <w:szCs w:val="20"/>
    </w:rPr>
  </w:style>
  <w:style w:type="character" w:customStyle="1" w:styleId="Heading2Char">
    <w:name w:val="Heading 2 Char"/>
    <w:link w:val="Heading2"/>
    <w:uiPriority w:val="9"/>
    <w:rsid w:val="00E23C94"/>
    <w:rPr>
      <w:rFonts w:ascii="Cambria" w:eastAsia="SimSun" w:hAnsi="Cambria" w:cs="Times New Roman"/>
      <w:b/>
      <w:bCs/>
      <w:color w:val="4F81BD"/>
      <w:sz w:val="26"/>
      <w:szCs w:val="26"/>
    </w:rPr>
  </w:style>
  <w:style w:type="paragraph" w:styleId="TOCHeading">
    <w:name w:val="TOC Heading"/>
    <w:basedOn w:val="Heading1"/>
    <w:next w:val="Normal"/>
    <w:uiPriority w:val="39"/>
    <w:semiHidden/>
    <w:unhideWhenUsed/>
    <w:qFormat/>
    <w:rsid w:val="008C4633"/>
    <w:pPr>
      <w:keepNext/>
      <w:keepLines/>
      <w:spacing w:before="480" w:beforeAutospacing="0" w:after="0" w:afterAutospacing="0" w:line="276" w:lineRule="auto"/>
      <w:outlineLvl w:val="9"/>
    </w:pPr>
    <w:rPr>
      <w:rFonts w:ascii="Cambria" w:hAnsi="Cambria" w:cs="Times New Roman"/>
      <w:color w:val="365F91"/>
      <w:kern w:val="0"/>
      <w:sz w:val="28"/>
      <w:szCs w:val="28"/>
      <w:lang w:eastAsia="en-US"/>
    </w:rPr>
  </w:style>
  <w:style w:type="paragraph" w:styleId="TOC1">
    <w:name w:val="toc 1"/>
    <w:basedOn w:val="Normal"/>
    <w:next w:val="Normal"/>
    <w:autoRedefine/>
    <w:uiPriority w:val="39"/>
    <w:unhideWhenUsed/>
    <w:rsid w:val="008C4633"/>
    <w:pPr>
      <w:spacing w:after="100"/>
    </w:pPr>
  </w:style>
  <w:style w:type="paragraph" w:styleId="TOC2">
    <w:name w:val="toc 2"/>
    <w:basedOn w:val="Normal"/>
    <w:next w:val="Normal"/>
    <w:autoRedefine/>
    <w:uiPriority w:val="39"/>
    <w:unhideWhenUsed/>
    <w:rsid w:val="008C4633"/>
    <w:pPr>
      <w:spacing w:after="100"/>
      <w:ind w:left="220"/>
    </w:pPr>
  </w:style>
  <w:style w:type="paragraph" w:styleId="TOC3">
    <w:name w:val="toc 3"/>
    <w:basedOn w:val="Normal"/>
    <w:next w:val="Normal"/>
    <w:autoRedefine/>
    <w:uiPriority w:val="39"/>
    <w:unhideWhenUsed/>
    <w:rsid w:val="008C4633"/>
    <w:pPr>
      <w:spacing w:after="100"/>
      <w:ind w:left="440"/>
    </w:pPr>
  </w:style>
  <w:style w:type="paragraph" w:customStyle="1" w:styleId="Default">
    <w:name w:val="Default"/>
    <w:rsid w:val="001079F9"/>
    <w:pPr>
      <w:autoSpaceDE w:val="0"/>
      <w:autoSpaceDN w:val="0"/>
      <w:adjustRightInd w:val="0"/>
    </w:pPr>
    <w:rPr>
      <w:rFonts w:cs="Calibri"/>
      <w:color w:val="000000"/>
      <w:sz w:val="24"/>
      <w:szCs w:val="24"/>
    </w:rPr>
  </w:style>
  <w:style w:type="paragraph" w:styleId="Revision">
    <w:name w:val="Revision"/>
    <w:hidden/>
    <w:uiPriority w:val="99"/>
    <w:semiHidden/>
    <w:rsid w:val="00BC52D5"/>
    <w:rPr>
      <w:sz w:val="22"/>
      <w:szCs w:val="22"/>
    </w:rPr>
  </w:style>
  <w:style w:type="table" w:customStyle="1" w:styleId="1">
    <w:name w:val="网格型1"/>
    <w:basedOn w:val="TableNormal"/>
    <w:next w:val="TableGrid"/>
    <w:uiPriority w:val="59"/>
    <w:rsid w:val="009951D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longtext">
    <w:name w:val="long_text"/>
    <w:rsid w:val="00DB4BB4"/>
  </w:style>
  <w:style w:type="character" w:styleId="FollowedHyperlink">
    <w:name w:val="FollowedHyperlink"/>
    <w:basedOn w:val="DefaultParagraphFont"/>
    <w:uiPriority w:val="99"/>
    <w:semiHidden/>
    <w:unhideWhenUsed/>
    <w:rsid w:val="002006FB"/>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801581169">
      <w:bodyDiv w:val="1"/>
      <w:marLeft w:val="0"/>
      <w:marRight w:val="0"/>
      <w:marTop w:val="0"/>
      <w:marBottom w:val="0"/>
      <w:divBdr>
        <w:top w:val="none" w:sz="0" w:space="0" w:color="auto"/>
        <w:left w:val="none" w:sz="0" w:space="0" w:color="auto"/>
        <w:bottom w:val="none" w:sz="0" w:space="0" w:color="auto"/>
        <w:right w:val="none" w:sz="0" w:space="0" w:color="auto"/>
      </w:divBdr>
      <w:divsChild>
        <w:div w:id="709499036">
          <w:marLeft w:val="0"/>
          <w:marRight w:val="0"/>
          <w:marTop w:val="0"/>
          <w:marBottom w:val="0"/>
          <w:divBdr>
            <w:top w:val="none" w:sz="0" w:space="0" w:color="auto"/>
            <w:left w:val="none" w:sz="0" w:space="0" w:color="auto"/>
            <w:bottom w:val="none" w:sz="0" w:space="0" w:color="auto"/>
            <w:right w:val="none" w:sz="0" w:space="0" w:color="auto"/>
          </w:divBdr>
        </w:div>
      </w:divsChild>
    </w:div>
    <w:div w:id="1113937489">
      <w:bodyDiv w:val="1"/>
      <w:marLeft w:val="0"/>
      <w:marRight w:val="0"/>
      <w:marTop w:val="0"/>
      <w:marBottom w:val="0"/>
      <w:divBdr>
        <w:top w:val="none" w:sz="0" w:space="0" w:color="auto"/>
        <w:left w:val="none" w:sz="0" w:space="0" w:color="auto"/>
        <w:bottom w:val="none" w:sz="0" w:space="0" w:color="auto"/>
        <w:right w:val="none" w:sz="0" w:space="0" w:color="auto"/>
      </w:divBdr>
      <w:divsChild>
        <w:div w:id="1174494450">
          <w:marLeft w:val="0"/>
          <w:marRight w:val="0"/>
          <w:marTop w:val="0"/>
          <w:marBottom w:val="0"/>
          <w:divBdr>
            <w:top w:val="none" w:sz="0" w:space="0" w:color="auto"/>
            <w:left w:val="none" w:sz="0" w:space="0" w:color="auto"/>
            <w:bottom w:val="none" w:sz="0" w:space="0" w:color="auto"/>
            <w:right w:val="none" w:sz="0" w:space="0" w:color="auto"/>
          </w:divBdr>
        </w:div>
      </w:divsChild>
    </w:div>
    <w:div w:id="1536384677">
      <w:bodyDiv w:val="1"/>
      <w:marLeft w:val="0"/>
      <w:marRight w:val="0"/>
      <w:marTop w:val="0"/>
      <w:marBottom w:val="0"/>
      <w:divBdr>
        <w:top w:val="none" w:sz="0" w:space="0" w:color="auto"/>
        <w:left w:val="none" w:sz="0" w:space="0" w:color="auto"/>
        <w:bottom w:val="none" w:sz="0" w:space="0" w:color="auto"/>
        <w:right w:val="none" w:sz="0" w:space="0" w:color="auto"/>
      </w:divBdr>
    </w:div>
    <w:div w:id="2068798691">
      <w:bodyDiv w:val="1"/>
      <w:marLeft w:val="0"/>
      <w:marRight w:val="0"/>
      <w:marTop w:val="0"/>
      <w:marBottom w:val="0"/>
      <w:divBdr>
        <w:top w:val="none" w:sz="0" w:space="0" w:color="auto"/>
        <w:left w:val="none" w:sz="0" w:space="0" w:color="auto"/>
        <w:bottom w:val="none" w:sz="0" w:space="0" w:color="auto"/>
        <w:right w:val="none" w:sz="0" w:space="0" w:color="auto"/>
      </w:divBdr>
      <w:divsChild>
        <w:div w:id="14480848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27.png"/><Relationship Id="rId21" Type="http://schemas.openxmlformats.org/officeDocument/2006/relationships/image" Target="media/image13.jpeg"/><Relationship Id="rId34" Type="http://schemas.openxmlformats.org/officeDocument/2006/relationships/image" Target="media/image24.wmf"/><Relationship Id="rId42" Type="http://schemas.openxmlformats.org/officeDocument/2006/relationships/hyperlink" Target="http://www.spiremt.com/support.html" TargetMode="External"/><Relationship Id="rId47" Type="http://schemas.openxmlformats.org/officeDocument/2006/relationships/image" Target="media/image33.jpeg"/><Relationship Id="rId50" Type="http://schemas.openxmlformats.org/officeDocument/2006/relationships/image" Target="media/image36.emf"/><Relationship Id="rId55" Type="http://schemas.openxmlformats.org/officeDocument/2006/relationships/image" Target="media/image41.emf"/><Relationship Id="rId63" Type="http://schemas.openxmlformats.org/officeDocument/2006/relationships/image" Target="media/image49.emf"/><Relationship Id="rId68" Type="http://schemas.openxmlformats.org/officeDocument/2006/relationships/image" Target="media/image54.emf"/><Relationship Id="rId76" Type="http://schemas.openxmlformats.org/officeDocument/2006/relationships/image" Target="media/image62.emf"/><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w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emf"/><Relationship Id="rId66" Type="http://schemas.openxmlformats.org/officeDocument/2006/relationships/image" Target="media/image52.emf"/><Relationship Id="rId74" Type="http://schemas.openxmlformats.org/officeDocument/2006/relationships/image" Target="media/image60.emf"/><Relationship Id="rId79" Type="http://schemas.openxmlformats.org/officeDocument/2006/relationships/image" Target="media/image65.emf"/><Relationship Id="rId5" Type="http://schemas.openxmlformats.org/officeDocument/2006/relationships/webSettings" Target="webSettings.xml"/><Relationship Id="rId61" Type="http://schemas.openxmlformats.org/officeDocument/2006/relationships/image" Target="media/image47.emf"/><Relationship Id="rId82" Type="http://schemas.openxmlformats.org/officeDocument/2006/relationships/image" Target="media/image68.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oleObject" Target="embeddings/oleObject2.bin"/><Relationship Id="rId35" Type="http://schemas.openxmlformats.org/officeDocument/2006/relationships/oleObject" Target="embeddings/oleObject3.bin"/><Relationship Id="rId43" Type="http://schemas.openxmlformats.org/officeDocument/2006/relationships/image" Target="media/image30.png"/><Relationship Id="rId48" Type="http://schemas.openxmlformats.org/officeDocument/2006/relationships/image" Target="media/image34.jpeg"/><Relationship Id="rId56" Type="http://schemas.openxmlformats.org/officeDocument/2006/relationships/image" Target="media/image42.emf"/><Relationship Id="rId64" Type="http://schemas.openxmlformats.org/officeDocument/2006/relationships/image" Target="media/image50.emf"/><Relationship Id="rId69" Type="http://schemas.openxmlformats.org/officeDocument/2006/relationships/image" Target="media/image55.emf"/><Relationship Id="rId77" Type="http://schemas.openxmlformats.org/officeDocument/2006/relationships/image" Target="media/image63.emf"/><Relationship Id="rId8" Type="http://schemas.openxmlformats.org/officeDocument/2006/relationships/image" Target="media/image1.jpeg"/><Relationship Id="rId51" Type="http://schemas.openxmlformats.org/officeDocument/2006/relationships/image" Target="media/image37.emf"/><Relationship Id="rId72" Type="http://schemas.openxmlformats.org/officeDocument/2006/relationships/image" Target="media/image58.emf"/><Relationship Id="rId80" Type="http://schemas.openxmlformats.org/officeDocument/2006/relationships/image" Target="media/image66.e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comments" Target="comments.xml"/><Relationship Id="rId46" Type="http://schemas.openxmlformats.org/officeDocument/2006/relationships/image" Target="media/image32.png"/><Relationship Id="rId59" Type="http://schemas.openxmlformats.org/officeDocument/2006/relationships/image" Target="media/image45.emf"/><Relationship Id="rId67" Type="http://schemas.openxmlformats.org/officeDocument/2006/relationships/image" Target="media/image53.emf"/><Relationship Id="rId20" Type="http://schemas.openxmlformats.org/officeDocument/2006/relationships/image" Target="media/image12.jpeg"/><Relationship Id="rId41" Type="http://schemas.openxmlformats.org/officeDocument/2006/relationships/image" Target="media/image29.png"/><Relationship Id="rId54" Type="http://schemas.openxmlformats.org/officeDocument/2006/relationships/image" Target="media/image40.jpeg"/><Relationship Id="rId62" Type="http://schemas.openxmlformats.org/officeDocument/2006/relationships/image" Target="media/image48.emf"/><Relationship Id="rId70" Type="http://schemas.openxmlformats.org/officeDocument/2006/relationships/image" Target="media/image56.emf"/><Relationship Id="rId75" Type="http://schemas.openxmlformats.org/officeDocument/2006/relationships/image" Target="media/image61.emf"/><Relationship Id="rId83" Type="http://schemas.openxmlformats.org/officeDocument/2006/relationships/image" Target="media/image6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yperlink" Target="http://www.engineeringtoolbox.com/pipes-tubes-dimensions-t_16.html" TargetMode="External"/><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emf"/><Relationship Id="rId10" Type="http://schemas.openxmlformats.org/officeDocument/2006/relationships/oleObject" Target="embeddings/oleObject1.bin"/><Relationship Id="rId31" Type="http://schemas.openxmlformats.org/officeDocument/2006/relationships/image" Target="media/image21.jpeg"/><Relationship Id="rId44" Type="http://schemas.openxmlformats.org/officeDocument/2006/relationships/hyperlink" Target="mailto:support@spiremt.com" TargetMode="External"/><Relationship Id="rId52" Type="http://schemas.openxmlformats.org/officeDocument/2006/relationships/image" Target="media/image38.jpeg"/><Relationship Id="rId60" Type="http://schemas.openxmlformats.org/officeDocument/2006/relationships/image" Target="media/image46.emf"/><Relationship Id="rId65" Type="http://schemas.openxmlformats.org/officeDocument/2006/relationships/image" Target="media/image51.emf"/><Relationship Id="rId73" Type="http://schemas.openxmlformats.org/officeDocument/2006/relationships/image" Target="media/image59.emf"/><Relationship Id="rId78" Type="http://schemas.openxmlformats.org/officeDocument/2006/relationships/image" Target="media/image64.emf"/><Relationship Id="rId81" Type="http://schemas.openxmlformats.org/officeDocument/2006/relationships/image" Target="media/image67.emf"/><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105D09-E4ED-4C74-8266-10CA1200C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94</Pages>
  <Words>16268</Words>
  <Characters>92731</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EF40 UM</vt:lpstr>
    </vt:vector>
  </TitlesOfParts>
  <Company>Hewlett-Packard Company</Company>
  <LinksUpToDate>false</LinksUpToDate>
  <CharactersWithSpaces>108782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EF40 UM</dc:title>
  <dc:creator>Robert Goss</dc:creator>
  <cp:lastModifiedBy>Robert Goss</cp:lastModifiedBy>
  <cp:revision>3</cp:revision>
  <cp:lastPrinted>2017-08-14T19:57:00Z</cp:lastPrinted>
  <dcterms:created xsi:type="dcterms:W3CDTF">2017-08-23T21:08:00Z</dcterms:created>
  <dcterms:modified xsi:type="dcterms:W3CDTF">2017-08-23T21:19:00Z</dcterms:modified>
  <cp:version>1</cp:version>
</cp:coreProperties>
</file>